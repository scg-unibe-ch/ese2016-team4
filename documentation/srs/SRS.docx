
<file path=[Content_Types].xml><?xml version="1.0" encoding="utf-8"?>
<Types xmlns="http://schemas.openxmlformats.org/package/2006/content-types">
  <Default Extension="xml" ContentType="application/xml"/>
  <Default Extension="tif" ContentType="image/ti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D66B39" w14:textId="77777777" w:rsidR="00FE07D0" w:rsidRDefault="00FE07D0" w:rsidP="00FE2129">
      <w:pPr>
        <w:pStyle w:val="KeinLeerraum"/>
      </w:pPr>
    </w:p>
    <w:p w14:paraId="43DC4BF0" w14:textId="77777777" w:rsidR="00FE07D0" w:rsidRDefault="00FE07D0" w:rsidP="00FE2129">
      <w:pPr>
        <w:pStyle w:val="KeinLeerraum"/>
      </w:pPr>
    </w:p>
    <w:p w14:paraId="755A150B" w14:textId="77777777" w:rsidR="00FE07D0" w:rsidRDefault="00FE07D0" w:rsidP="00FE2129">
      <w:pPr>
        <w:pStyle w:val="KeinLeerraum"/>
      </w:pPr>
    </w:p>
    <w:p w14:paraId="1BE6458D" w14:textId="77777777" w:rsidR="00FE07D0" w:rsidRDefault="00FE07D0" w:rsidP="00FE2129">
      <w:pPr>
        <w:pStyle w:val="KeinLeerraum"/>
      </w:pPr>
    </w:p>
    <w:p w14:paraId="6C07041E" w14:textId="77777777" w:rsidR="00FE07D0" w:rsidRDefault="00FE07D0" w:rsidP="00FE2129">
      <w:pPr>
        <w:pStyle w:val="KeinLeerraum"/>
      </w:pPr>
    </w:p>
    <w:p w14:paraId="6435E131" w14:textId="77777777" w:rsidR="00FE07D0" w:rsidRPr="00827490" w:rsidRDefault="00B440A9" w:rsidP="00FE2129">
      <w:pPr>
        <w:pStyle w:val="KeinLeerraum"/>
      </w:pPr>
      <w:del w:id="0" w:author="sven" w:date="2016-10-10T16:24:00Z">
        <w:r w:rsidRPr="00827490" w:rsidDel="000D17CB">
          <w:rPr>
            <w:rFonts w:cs="Arial Unicode MS"/>
            <w:rPrChange w:id="1" w:author="Kevin Meister" w:date="2016-10-10T22:15:00Z">
              <w:rPr>
                <w:rFonts w:cs="Arial Unicode MS"/>
                <w:lang w:val="de-DE"/>
              </w:rPr>
            </w:rPrChange>
          </w:rPr>
          <w:delText>Universität Bern</w:delText>
        </w:r>
      </w:del>
      <w:ins w:id="2" w:author="sven" w:date="2016-10-10T16:24:00Z">
        <w:r w:rsidR="000D17CB" w:rsidRPr="00827490">
          <w:rPr>
            <w:rFonts w:cs="Arial Unicode MS"/>
            <w:rPrChange w:id="3" w:author="Kevin Meister" w:date="2016-10-10T22:15:00Z">
              <w:rPr>
                <w:rFonts w:cs="Arial Unicode MS"/>
                <w:lang w:val="de-DE"/>
              </w:rPr>
            </w:rPrChange>
          </w:rPr>
          <w:t>University of Bern</w:t>
        </w:r>
      </w:ins>
    </w:p>
    <w:p w14:paraId="020CFD08" w14:textId="77777777" w:rsidR="00FE07D0" w:rsidRPr="00827490" w:rsidRDefault="00FE07D0">
      <w:pPr>
        <w:pStyle w:val="Text"/>
        <w:rPr>
          <w:lang w:val="en-US"/>
          <w:rPrChange w:id="4" w:author="Kevin Meister" w:date="2016-10-10T22:15:00Z">
            <w:rPr/>
          </w:rPrChange>
        </w:rPr>
      </w:pPr>
    </w:p>
    <w:p w14:paraId="4753C26B" w14:textId="77777777" w:rsidR="00FE07D0" w:rsidRPr="00827490" w:rsidRDefault="00B440A9">
      <w:pPr>
        <w:pStyle w:val="Titel"/>
        <w:rPr>
          <w:lang w:val="en-US"/>
          <w:rPrChange w:id="5" w:author="Kevin Meister" w:date="2016-10-10T22:15:00Z">
            <w:rPr/>
          </w:rPrChange>
        </w:rPr>
      </w:pPr>
      <w:r w:rsidRPr="00827490">
        <w:rPr>
          <w:lang w:val="en-US"/>
          <w:rPrChange w:id="6" w:author="Kevin Meister" w:date="2016-10-10T22:15:00Z">
            <w:rPr/>
          </w:rPrChange>
        </w:rPr>
        <w:t>SRS - Team 4 ESE 2016</w:t>
      </w:r>
    </w:p>
    <w:p w14:paraId="73566AA5" w14:textId="77777777" w:rsidR="00FE07D0" w:rsidRPr="00827490" w:rsidRDefault="00FE07D0" w:rsidP="00FE2129">
      <w:pPr>
        <w:pStyle w:val="KeinLeerraum"/>
      </w:pPr>
    </w:p>
    <w:p w14:paraId="554642BD" w14:textId="77777777" w:rsidR="00FE07D0" w:rsidRPr="00827490" w:rsidRDefault="00FE07D0" w:rsidP="00FE2129">
      <w:pPr>
        <w:pStyle w:val="KeinLeerraum"/>
      </w:pPr>
    </w:p>
    <w:p w14:paraId="037B1DD0" w14:textId="77777777" w:rsidR="00FE07D0" w:rsidRDefault="00B440A9" w:rsidP="00FE2129">
      <w:pPr>
        <w:pStyle w:val="KeinLeerraum"/>
      </w:pPr>
      <w:r>
        <w:t>Software Requirements Specification Document</w:t>
      </w:r>
    </w:p>
    <w:p w14:paraId="25335D2D" w14:textId="77777777" w:rsidR="00FE07D0" w:rsidRDefault="00FE07D0" w:rsidP="00FE2129">
      <w:pPr>
        <w:pStyle w:val="KeinLeerraum"/>
      </w:pPr>
    </w:p>
    <w:p w14:paraId="3E8A4C0F" w14:textId="77777777" w:rsidR="00FE07D0" w:rsidRPr="00D741A1" w:rsidRDefault="00B440A9" w:rsidP="00FE2129">
      <w:pPr>
        <w:pStyle w:val="KeinLeerraum"/>
      </w:pPr>
      <w:r w:rsidRPr="00D741A1">
        <w:rPr>
          <w:rFonts w:cs="Arial Unicode MS"/>
          <w:rPrChange w:id="7" w:author="Windows User" w:date="2016-10-11T21:58:00Z">
            <w:rPr>
              <w:rFonts w:cs="Arial Unicode MS"/>
              <w:lang w:val="de-DE"/>
            </w:rPr>
          </w:rPrChange>
        </w:rPr>
        <w:t xml:space="preserve">Balthasar Hofer, </w:t>
      </w:r>
      <w:proofErr w:type="spellStart"/>
      <w:r w:rsidRPr="00D741A1">
        <w:rPr>
          <w:rFonts w:cs="Arial Unicode MS"/>
          <w:rPrChange w:id="8" w:author="Windows User" w:date="2016-10-11T21:58:00Z">
            <w:rPr>
              <w:rFonts w:cs="Arial Unicode MS"/>
              <w:lang w:val="de-DE"/>
            </w:rPr>
          </w:rPrChange>
        </w:rPr>
        <w:t>Flurin</w:t>
      </w:r>
      <w:proofErr w:type="spellEnd"/>
      <w:r w:rsidRPr="00D741A1">
        <w:rPr>
          <w:rFonts w:cs="Arial Unicode MS"/>
          <w:rPrChange w:id="9" w:author="Windows User" w:date="2016-10-11T21:58:00Z">
            <w:rPr>
              <w:rFonts w:cs="Arial Unicode MS"/>
              <w:lang w:val="de-DE"/>
            </w:rPr>
          </w:rPrChange>
        </w:rPr>
        <w:t xml:space="preserve"> </w:t>
      </w:r>
      <w:proofErr w:type="spellStart"/>
      <w:r w:rsidRPr="00D741A1">
        <w:rPr>
          <w:rFonts w:cs="Arial Unicode MS"/>
          <w:rPrChange w:id="10" w:author="Windows User" w:date="2016-10-11T21:58:00Z">
            <w:rPr>
              <w:rFonts w:cs="Arial Unicode MS"/>
              <w:lang w:val="de-DE"/>
            </w:rPr>
          </w:rPrChange>
        </w:rPr>
        <w:t>Trübner</w:t>
      </w:r>
      <w:proofErr w:type="spellEnd"/>
      <w:r w:rsidRPr="00D741A1">
        <w:rPr>
          <w:rFonts w:cs="Arial Unicode MS"/>
          <w:rPrChange w:id="11" w:author="Windows User" w:date="2016-10-11T21:58:00Z">
            <w:rPr>
              <w:rFonts w:cs="Arial Unicode MS"/>
              <w:lang w:val="de-DE"/>
            </w:rPr>
          </w:rPrChange>
        </w:rPr>
        <w:t xml:space="preserve">, Kevin Meister, Sven </w:t>
      </w:r>
      <w:proofErr w:type="spellStart"/>
      <w:r w:rsidRPr="00D741A1">
        <w:rPr>
          <w:rFonts w:cs="Arial Unicode MS"/>
          <w:rPrChange w:id="12" w:author="Windows User" w:date="2016-10-11T21:58:00Z">
            <w:rPr>
              <w:rFonts w:cs="Arial Unicode MS"/>
              <w:lang w:val="de-DE"/>
            </w:rPr>
          </w:rPrChange>
        </w:rPr>
        <w:t>Schmid</w:t>
      </w:r>
      <w:proofErr w:type="spellEnd"/>
      <w:r w:rsidRPr="00D741A1">
        <w:rPr>
          <w:rFonts w:cs="Arial Unicode MS"/>
          <w:rPrChange w:id="13" w:author="Windows User" w:date="2016-10-11T21:58:00Z">
            <w:rPr>
              <w:rFonts w:cs="Arial Unicode MS"/>
              <w:lang w:val="de-DE"/>
            </w:rPr>
          </w:rPrChange>
        </w:rPr>
        <w:t>, Ramona Beck</w:t>
      </w:r>
    </w:p>
    <w:p w14:paraId="5A94A494" w14:textId="77777777" w:rsidR="00FE07D0" w:rsidRPr="00D741A1" w:rsidRDefault="00FE07D0" w:rsidP="00FE2129">
      <w:pPr>
        <w:pStyle w:val="KeinLeerraum"/>
      </w:pPr>
    </w:p>
    <w:p w14:paraId="137AA666" w14:textId="77777777" w:rsidR="00FE07D0" w:rsidRPr="00D741A1" w:rsidRDefault="00FE07D0" w:rsidP="00FE2129">
      <w:pPr>
        <w:pStyle w:val="KeinLeerraum"/>
      </w:pPr>
    </w:p>
    <w:p w14:paraId="634E485B" w14:textId="77777777" w:rsidR="00FE07D0" w:rsidRPr="00D741A1" w:rsidRDefault="00FE07D0" w:rsidP="00FE2129">
      <w:pPr>
        <w:pStyle w:val="KeinLeerraum"/>
      </w:pPr>
    </w:p>
    <w:p w14:paraId="4D3AB8D4" w14:textId="77777777" w:rsidR="00FE07D0" w:rsidRPr="00D741A1" w:rsidRDefault="00FE07D0" w:rsidP="00FE2129">
      <w:pPr>
        <w:pStyle w:val="KeinLeerraum"/>
      </w:pPr>
    </w:p>
    <w:p w14:paraId="60D17AD3" w14:textId="77777777" w:rsidR="00FE07D0" w:rsidRPr="00D741A1" w:rsidRDefault="00FE07D0" w:rsidP="00FE2129">
      <w:pPr>
        <w:pStyle w:val="KeinLeerraum"/>
      </w:pPr>
    </w:p>
    <w:p w14:paraId="5F61DA60" w14:textId="77777777" w:rsidR="00FE07D0" w:rsidRPr="00D741A1" w:rsidRDefault="00FE07D0" w:rsidP="00FE2129">
      <w:pPr>
        <w:pStyle w:val="KeinLeerraum"/>
      </w:pPr>
    </w:p>
    <w:p w14:paraId="48037A07" w14:textId="77777777" w:rsidR="00FE07D0" w:rsidRDefault="00B440A9" w:rsidP="00FE2129">
      <w:pPr>
        <w:pStyle w:val="KeinLeerraum"/>
      </w:pPr>
      <w:r>
        <w:rPr>
          <w:rFonts w:cs="Arial Unicode MS"/>
          <w:b/>
          <w:bCs/>
          <w:lang w:val="de-DE"/>
        </w:rPr>
        <w:t xml:space="preserve">Version: </w:t>
      </w:r>
      <w:r>
        <w:rPr>
          <w:rFonts w:cs="Arial Unicode MS"/>
          <w:lang w:val="de-DE"/>
        </w:rPr>
        <w:t>1</w:t>
      </w:r>
    </w:p>
    <w:p w14:paraId="486D40A0" w14:textId="77777777" w:rsidR="00FE07D0" w:rsidRDefault="00B440A9" w:rsidP="00FE2129">
      <w:pPr>
        <w:pStyle w:val="KeinLeerraum"/>
      </w:pPr>
      <w:r>
        <w:rPr>
          <w:rFonts w:cs="Arial Unicode MS"/>
          <w:b/>
          <w:bCs/>
          <w:lang w:val="de-DE"/>
        </w:rPr>
        <w:t>Date:</w:t>
      </w:r>
      <w:r>
        <w:rPr>
          <w:rFonts w:cs="Arial Unicode MS"/>
          <w:lang w:val="de-DE"/>
        </w:rPr>
        <w:t xml:space="preserve"> 08.10.2016</w:t>
      </w:r>
    </w:p>
    <w:p w14:paraId="22550B0D" w14:textId="77777777" w:rsidR="00FE07D0" w:rsidRDefault="00B440A9" w:rsidP="00FE2129">
      <w:pPr>
        <w:pStyle w:val="KeinLeerraum"/>
      </w:pPr>
      <w:r>
        <w:rPr>
          <w:rFonts w:ascii="Arial Unicode MS" w:hAnsi="Arial Unicode MS" w:cs="Arial Unicode MS"/>
        </w:rPr>
        <w:br w:type="page"/>
      </w:r>
    </w:p>
    <w:p w14:paraId="3395ABCB" w14:textId="77777777" w:rsidR="00FE07D0" w:rsidRDefault="00FE07D0" w:rsidP="00FE2129">
      <w:pPr>
        <w:pStyle w:val="KeinLeerraum"/>
      </w:pPr>
    </w:p>
    <w:p w14:paraId="0FEC5BD2" w14:textId="77777777" w:rsidR="00FE07D0" w:rsidRDefault="00B440A9">
      <w:pPr>
        <w:pStyle w:val="berschrift4"/>
      </w:pPr>
      <w:r>
        <w:t>Contents</w:t>
      </w:r>
    </w:p>
    <w:p w14:paraId="798B4F4B" w14:textId="77777777" w:rsidR="00FE07D0" w:rsidRDefault="00B440A9">
      <w:pPr>
        <w:pStyle w:val="Text"/>
      </w:pPr>
      <w:r>
        <w:rPr>
          <w:rFonts w:ascii="Arial Unicode MS" w:eastAsia="Arial Unicode MS" w:hAnsi="Arial Unicode MS" w:cs="Arial Unicode MS"/>
        </w:rPr>
        <w:br w:type="column"/>
      </w:r>
    </w:p>
    <w:p w14:paraId="706DDF70" w14:textId="77777777" w:rsidR="00FE07D0" w:rsidRDefault="00FE07D0">
      <w:pPr>
        <w:pStyle w:val="Text"/>
      </w:pPr>
    </w:p>
    <w:p w14:paraId="4221BACE" w14:textId="77777777" w:rsidR="00FE07D0" w:rsidRDefault="00B440A9">
      <w:pPr>
        <w:pStyle w:val="berschrift"/>
        <w:numPr>
          <w:ilvl w:val="0"/>
          <w:numId w:val="2"/>
        </w:numPr>
      </w:pPr>
      <w:r>
        <w:t xml:space="preserve">Revision History </w:t>
      </w:r>
    </w:p>
    <w:p w14:paraId="23085910" w14:textId="77777777" w:rsidR="00FE07D0" w:rsidRDefault="00FE07D0">
      <w:pPr>
        <w:pStyle w:val="Text"/>
      </w:pPr>
    </w:p>
    <w:p w14:paraId="124D87B1" w14:textId="77777777" w:rsidR="00FE07D0" w:rsidRDefault="00FE07D0">
      <w:pPr>
        <w:pStyle w:val="Text"/>
      </w:pPr>
    </w:p>
    <w:tbl>
      <w:tblPr>
        <w:tblStyle w:val="TableNormal1"/>
        <w:tblW w:w="9632" w:type="dxa"/>
        <w:tblInd w:w="216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DEB"/>
        <w:tblLayout w:type="fixed"/>
        <w:tblLook w:val="04A0" w:firstRow="1" w:lastRow="0" w:firstColumn="1" w:lastColumn="0" w:noHBand="0" w:noVBand="1"/>
        <w:tblPrChange w:id="14" w:author="sven" w:date="2016-10-10T16:28:00Z">
          <w:tblPr>
            <w:tblStyle w:val="TableNormal1"/>
            <w:tblW w:w="9632" w:type="dxa"/>
            <w:tblInd w:w="216" w:type="dxa"/>
            <w:tbl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  <w:insideH w:val="single" w:sz="8" w:space="0" w:color="FFFFFF"/>
              <w:insideV w:val="single" w:sz="8" w:space="0" w:color="FFFFFF"/>
            </w:tblBorders>
            <w:shd w:val="clear" w:color="auto" w:fill="CEDDEB"/>
            <w:tblLayout w:type="fixed"/>
            <w:tblLook w:val="04A0" w:firstRow="1" w:lastRow="0" w:firstColumn="1" w:lastColumn="0" w:noHBand="0" w:noVBand="1"/>
          </w:tblPr>
        </w:tblPrChange>
      </w:tblPr>
      <w:tblGrid>
        <w:gridCol w:w="1199"/>
        <w:gridCol w:w="1417"/>
        <w:gridCol w:w="7016"/>
        <w:tblGridChange w:id="15">
          <w:tblGrid>
            <w:gridCol w:w="3210"/>
            <w:gridCol w:w="3211"/>
            <w:gridCol w:w="3211"/>
          </w:tblGrid>
        </w:tblGridChange>
      </w:tblGrid>
      <w:tr w:rsidR="00FE07D0" w14:paraId="5E285133" w14:textId="77777777" w:rsidTr="00817DCD">
        <w:trPr>
          <w:trHeight w:val="284"/>
          <w:trPrChange w:id="16" w:author="sven" w:date="2016-10-10T16:28:00Z">
            <w:trPr>
              <w:trHeight w:val="284"/>
            </w:trPr>
          </w:trPrChange>
        </w:trPr>
        <w:tc>
          <w:tcPr>
            <w:tcW w:w="1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17" w:author="sven" w:date="2016-10-10T16:28:00Z">
              <w:tcPr>
                <w:tcW w:w="3210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435B52B7" w14:textId="77777777" w:rsidR="00FE07D0" w:rsidRDefault="00B440A9">
            <w:pPr>
              <w:pStyle w:val="Text"/>
            </w:pPr>
            <w:r>
              <w:rPr>
                <w:rFonts w:eastAsia="Arial Unicode MS" w:cs="Arial Unicode MS"/>
                <w:b/>
                <w:bCs/>
              </w:rPr>
              <w:t>Version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18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2180FFEA" w14:textId="77777777" w:rsidR="00FE07D0" w:rsidRDefault="00B440A9">
            <w:pPr>
              <w:pStyle w:val="Text"/>
            </w:pPr>
            <w:r>
              <w:rPr>
                <w:rFonts w:eastAsia="Arial Unicode MS" w:cs="Arial Unicode MS"/>
                <w:b/>
                <w:bCs/>
              </w:rPr>
              <w:t>Date</w:t>
            </w:r>
          </w:p>
        </w:tc>
        <w:tc>
          <w:tcPr>
            <w:tcW w:w="70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19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CE667C8" w14:textId="77777777" w:rsidR="00FE07D0" w:rsidRDefault="00B440A9">
            <w:pPr>
              <w:pStyle w:val="Text"/>
            </w:pPr>
            <w:del w:id="20" w:author="sven" w:date="2016-10-10T16:29:00Z">
              <w:r w:rsidDel="00817DCD">
                <w:rPr>
                  <w:rFonts w:eastAsia="Arial Unicode MS" w:cs="Arial Unicode MS"/>
                  <w:b/>
                  <w:bCs/>
                </w:rPr>
                <w:delText xml:space="preserve">Revision </w:delText>
              </w:r>
            </w:del>
            <w:r>
              <w:rPr>
                <w:rFonts w:eastAsia="Arial Unicode MS" w:cs="Arial Unicode MS"/>
                <w:b/>
                <w:bCs/>
              </w:rPr>
              <w:t>Description</w:t>
            </w:r>
          </w:p>
        </w:tc>
      </w:tr>
      <w:tr w:rsidR="00FE07D0" w14:paraId="5D227ED5" w14:textId="77777777" w:rsidTr="00817DCD">
        <w:trPr>
          <w:trHeight w:val="295"/>
          <w:trPrChange w:id="21" w:author="sven" w:date="2016-10-10T16:28:00Z">
            <w:trPr>
              <w:trHeight w:val="295"/>
            </w:trPr>
          </w:trPrChange>
        </w:trPr>
        <w:tc>
          <w:tcPr>
            <w:tcW w:w="1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22" w:author="sven" w:date="2016-10-10T16:28:00Z">
              <w:tcPr>
                <w:tcW w:w="3210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4BC000F2" w14:textId="77777777" w:rsidR="00FE07D0" w:rsidRDefault="00B440A9">
            <w:pPr>
              <w:pStyle w:val="Text"/>
            </w:pPr>
            <w:r>
              <w:rPr>
                <w:rFonts w:eastAsia="Arial Unicode MS" w:cs="Arial Unicode MS"/>
              </w:rPr>
              <w:t>01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23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1FF12194" w14:textId="77777777" w:rsidR="00FE07D0" w:rsidRDefault="00817DCD">
            <w:ins w:id="24" w:author="sven" w:date="2016-10-10T16:29:00Z">
              <w:r>
                <w:t>08</w:t>
              </w:r>
            </w:ins>
            <w:ins w:id="25" w:author="sven" w:date="2016-10-10T16:28:00Z">
              <w:r>
                <w:t>.10.2016</w:t>
              </w:r>
            </w:ins>
          </w:p>
        </w:tc>
        <w:tc>
          <w:tcPr>
            <w:tcW w:w="70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26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00A1E032" w14:textId="77777777" w:rsidR="00FE07D0" w:rsidRDefault="00817DCD">
            <w:ins w:id="27" w:author="sven" w:date="2016-10-10T16:28:00Z">
              <w:r>
                <w:t>Document initialized and structured.</w:t>
              </w:r>
            </w:ins>
          </w:p>
        </w:tc>
      </w:tr>
      <w:tr w:rsidR="00FE07D0" w14:paraId="6108513E" w14:textId="77777777" w:rsidTr="00817DCD">
        <w:trPr>
          <w:trHeight w:val="295"/>
          <w:trPrChange w:id="28" w:author="sven" w:date="2016-10-10T16:28:00Z">
            <w:trPr>
              <w:trHeight w:val="295"/>
            </w:trPr>
          </w:trPrChange>
        </w:trPr>
        <w:tc>
          <w:tcPr>
            <w:tcW w:w="1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29" w:author="sven" w:date="2016-10-10T16:28:00Z">
              <w:tcPr>
                <w:tcW w:w="3210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0F6892B7" w14:textId="77777777" w:rsidR="00FE07D0" w:rsidRDefault="00B440A9">
            <w:pPr>
              <w:pStyle w:val="Text"/>
            </w:pPr>
            <w:r>
              <w:rPr>
                <w:rFonts w:eastAsia="Arial Unicode MS" w:cs="Arial Unicode MS"/>
              </w:rPr>
              <w:t>02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30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39D1338C" w14:textId="77777777" w:rsidR="00FE07D0" w:rsidRDefault="00FE07D0"/>
        </w:tc>
        <w:tc>
          <w:tcPr>
            <w:tcW w:w="70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31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29B35D20" w14:textId="77777777" w:rsidR="00FE07D0" w:rsidRDefault="00FE07D0"/>
        </w:tc>
      </w:tr>
      <w:tr w:rsidR="00FE07D0" w14:paraId="56004517" w14:textId="77777777" w:rsidTr="00817DCD">
        <w:trPr>
          <w:trHeight w:val="295"/>
          <w:trPrChange w:id="32" w:author="sven" w:date="2016-10-10T16:28:00Z">
            <w:trPr>
              <w:trHeight w:val="295"/>
            </w:trPr>
          </w:trPrChange>
        </w:trPr>
        <w:tc>
          <w:tcPr>
            <w:tcW w:w="1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33" w:author="sven" w:date="2016-10-10T16:28:00Z">
              <w:tcPr>
                <w:tcW w:w="3210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17218F58" w14:textId="77777777" w:rsidR="00FE07D0" w:rsidRDefault="00B440A9">
            <w:pPr>
              <w:pStyle w:val="Text"/>
            </w:pPr>
            <w:r>
              <w:rPr>
                <w:rFonts w:eastAsia="Arial Unicode MS" w:cs="Arial Unicode MS"/>
              </w:rPr>
              <w:t>…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34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7D84D1F2" w14:textId="77777777" w:rsidR="00FE07D0" w:rsidRDefault="00FE07D0"/>
        </w:tc>
        <w:tc>
          <w:tcPr>
            <w:tcW w:w="70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35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B772CD8" w14:textId="77777777" w:rsidR="00FE07D0" w:rsidRDefault="00FE07D0"/>
        </w:tc>
      </w:tr>
      <w:tr w:rsidR="00FE07D0" w14:paraId="54F38F0D" w14:textId="77777777" w:rsidTr="00817DCD">
        <w:trPr>
          <w:trHeight w:val="295"/>
          <w:trPrChange w:id="36" w:author="sven" w:date="2016-10-10T16:28:00Z">
            <w:trPr>
              <w:trHeight w:val="295"/>
            </w:trPr>
          </w:trPrChange>
        </w:trPr>
        <w:tc>
          <w:tcPr>
            <w:tcW w:w="119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37" w:author="sven" w:date="2016-10-10T16:28:00Z">
              <w:tcPr>
                <w:tcW w:w="3210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63676F7A" w14:textId="77777777" w:rsidR="00FE07D0" w:rsidRDefault="00FE07D0"/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38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122C7949" w14:textId="77777777" w:rsidR="00FE07D0" w:rsidRDefault="00FE07D0"/>
        </w:tc>
        <w:tc>
          <w:tcPr>
            <w:tcW w:w="70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tcPrChange w:id="39" w:author="sven" w:date="2016-10-10T16:28:00Z">
              <w:tcPr>
                <w:tcW w:w="3211" w:type="dxa"/>
                <w:tcBorders>
                  <w:top w:val="single" w:sz="2" w:space="0" w:color="000000"/>
                  <w:left w:val="single" w:sz="2" w:space="0" w:color="000000"/>
                  <w:bottom w:val="single" w:sz="2" w:space="0" w:color="000000"/>
                  <w:right w:val="single" w:sz="2" w:space="0" w:color="000000"/>
                </w:tcBorders>
                <w:shd w:val="clear" w:color="auto" w:fill="FFFFFF"/>
                <w:tcMar>
                  <w:top w:w="80" w:type="dxa"/>
                  <w:left w:w="80" w:type="dxa"/>
                  <w:bottom w:w="80" w:type="dxa"/>
                  <w:right w:w="80" w:type="dxa"/>
                </w:tcMar>
              </w:tcPr>
            </w:tcPrChange>
          </w:tcPr>
          <w:p w14:paraId="4F359074" w14:textId="77777777" w:rsidR="00FE07D0" w:rsidRDefault="00FE07D0"/>
        </w:tc>
      </w:tr>
    </w:tbl>
    <w:p w14:paraId="1EC3C88E" w14:textId="77777777" w:rsidR="00FE07D0" w:rsidRDefault="00FE07D0">
      <w:pPr>
        <w:pStyle w:val="Text"/>
        <w:widowControl w:val="0"/>
        <w:ind w:left="108" w:hanging="108"/>
      </w:pPr>
    </w:p>
    <w:p w14:paraId="57F1B977" w14:textId="77777777" w:rsidR="00FE07D0" w:rsidRDefault="00FE07D0">
      <w:pPr>
        <w:pStyle w:val="Text"/>
      </w:pPr>
    </w:p>
    <w:p w14:paraId="6F64E7D0" w14:textId="77777777" w:rsidR="00FE07D0" w:rsidRDefault="00FE07D0">
      <w:pPr>
        <w:pStyle w:val="Text"/>
      </w:pPr>
    </w:p>
    <w:p w14:paraId="0D1E11BF" w14:textId="77777777" w:rsidR="00FE07D0" w:rsidRDefault="00B440A9">
      <w:pPr>
        <w:pStyle w:val="Text"/>
        <w:sectPr w:rsidR="00FE07D0" w:rsidSect="003A2108">
          <w:headerReference w:type="default" r:id="rId9"/>
          <w:footerReference w:type="default" r:id="rId10"/>
          <w:headerReference w:type="first" r:id="rId11"/>
          <w:pgSz w:w="11900" w:h="16840"/>
          <w:pgMar w:top="1440" w:right="1134" w:bottom="1134" w:left="1134" w:header="709" w:footer="850" w:gutter="0"/>
          <w:cols w:space="720"/>
          <w:titlePg/>
          <w:docGrid w:linePitch="326"/>
          <w:sectPrChange w:id="48" w:author="sven" w:date="2016-10-10T16:32:00Z">
            <w:sectPr w:rsidR="00FE07D0" w:rsidSect="003A2108">
              <w:pgMar w:top="1440" w:right="1134" w:bottom="1134" w:left="1134" w:header="709" w:footer="850" w:gutter="0"/>
              <w:titlePg w:val="0"/>
              <w:docGrid w:linePitch="0"/>
            </w:sectPr>
          </w:sectPrChange>
        </w:sectPr>
      </w:pPr>
      <w:r>
        <w:rPr>
          <w:rFonts w:ascii="Arial Unicode MS" w:eastAsia="Arial Unicode MS" w:hAnsi="Arial Unicode MS" w:cs="Arial Unicode MS"/>
        </w:rPr>
        <w:br w:type="page"/>
      </w:r>
    </w:p>
    <w:p w14:paraId="559B978A" w14:textId="77777777" w:rsidR="00FE07D0" w:rsidRDefault="00B440A9">
      <w:pPr>
        <w:pStyle w:val="berschrift"/>
        <w:numPr>
          <w:ilvl w:val="0"/>
          <w:numId w:val="4"/>
        </w:numPr>
      </w:pPr>
      <w:r>
        <w:lastRenderedPageBreak/>
        <w:t>Introduction</w:t>
      </w:r>
    </w:p>
    <w:p w14:paraId="4D116A17" w14:textId="77777777" w:rsidR="00FE07D0" w:rsidRDefault="00B440A9">
      <w:pPr>
        <w:pStyle w:val="berschrift2"/>
        <w:numPr>
          <w:ilvl w:val="1"/>
          <w:numId w:val="4"/>
        </w:numPr>
      </w:pPr>
      <w:r>
        <w:t>Purpose</w:t>
      </w:r>
    </w:p>
    <w:p w14:paraId="301FCFD8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lang w:val="en-US"/>
        </w:rPr>
        <w:t>The purpose of this project is to create a website for users to search for rooms and roommates. This SRS should give a detailed overview of all aspects of the whole project. It is intended to clarify and capture the requirements of the customer and to work as a contract between the customer and the ese-team 4.</w:t>
      </w:r>
    </w:p>
    <w:p w14:paraId="4F7562FD" w14:textId="77777777" w:rsidR="00FE07D0" w:rsidRPr="00FE2129" w:rsidRDefault="00FE07D0">
      <w:pPr>
        <w:pStyle w:val="Text"/>
        <w:rPr>
          <w:lang w:val="en-US"/>
        </w:rPr>
      </w:pPr>
    </w:p>
    <w:p w14:paraId="656375B9" w14:textId="77777777" w:rsidR="00FE07D0" w:rsidRDefault="00B440A9">
      <w:pPr>
        <w:pStyle w:val="berschrift2"/>
        <w:numPr>
          <w:ilvl w:val="1"/>
          <w:numId w:val="5"/>
        </w:numPr>
      </w:pPr>
      <w:r>
        <w:t>Stakeholders</w:t>
      </w:r>
    </w:p>
    <w:p w14:paraId="33A8370A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lang w:val="en-US"/>
        </w:rPr>
        <w:t>The stakeholders of th</w:t>
      </w:r>
      <w:r w:rsidR="00FE2129">
        <w:rPr>
          <w:rFonts w:eastAsia="Arial Unicode MS" w:cs="Arial Unicode MS"/>
          <w:lang w:val="en-US"/>
        </w:rPr>
        <w:t>is projects are the ESE 2016 sta</w:t>
      </w:r>
      <w:r w:rsidRPr="00FE2129">
        <w:rPr>
          <w:rFonts w:eastAsia="Arial Unicode MS" w:cs="Arial Unicode MS"/>
          <w:lang w:val="en-US"/>
        </w:rPr>
        <w:t>ff, for team 4 especially „</w:t>
      </w:r>
      <w:proofErr w:type="spellStart"/>
      <w:r w:rsidRPr="00FE2129">
        <w:rPr>
          <w:rFonts w:eastAsia="Arial Unicode MS" w:cs="Arial Unicode MS"/>
          <w:lang w:val="en-US"/>
        </w:rPr>
        <w:t>NameOfAssistant</w:t>
      </w:r>
      <w:proofErr w:type="spellEnd"/>
      <w:r w:rsidRPr="00FE2129">
        <w:rPr>
          <w:rFonts w:eastAsia="Arial Unicode MS" w:cs="Arial Unicode MS"/>
          <w:lang w:val="en-US"/>
        </w:rPr>
        <w:t>“.</w:t>
      </w:r>
    </w:p>
    <w:p w14:paraId="575445A3" w14:textId="77777777" w:rsidR="00FE07D0" w:rsidRPr="00FE2129" w:rsidRDefault="00FE07D0">
      <w:pPr>
        <w:pStyle w:val="Text"/>
        <w:rPr>
          <w:lang w:val="en-US"/>
        </w:rPr>
      </w:pPr>
    </w:p>
    <w:p w14:paraId="5700513C" w14:textId="77777777" w:rsidR="00FE07D0" w:rsidRDefault="00B440A9">
      <w:pPr>
        <w:pStyle w:val="berschrift2"/>
        <w:numPr>
          <w:ilvl w:val="1"/>
          <w:numId w:val="6"/>
        </w:numPr>
      </w:pPr>
      <w:r>
        <w:t>Definitions</w:t>
      </w:r>
    </w:p>
    <w:p w14:paraId="42394E87" w14:textId="77777777" w:rsidR="00FE07D0" w:rsidRDefault="00FE07D0">
      <w:pPr>
        <w:pStyle w:val="Text"/>
      </w:pPr>
    </w:p>
    <w:p w14:paraId="2B8661D1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b/>
          <w:bCs/>
          <w:lang w:val="en-US"/>
        </w:rPr>
        <w:t>Registered User:</w:t>
      </w:r>
      <w:r w:rsidRPr="00FE2129">
        <w:rPr>
          <w:rFonts w:eastAsia="Arial Unicode MS" w:cs="Arial Unicode MS"/>
          <w:lang w:val="en-US"/>
        </w:rPr>
        <w:t xml:space="preserve"> </w:t>
      </w:r>
      <w:del w:id="49" w:author="Kevin Meister" w:date="2016-10-10T22:28:00Z">
        <w:r w:rsidRPr="00FE2129" w:rsidDel="00481005">
          <w:rPr>
            <w:rFonts w:eastAsia="Arial Unicode MS" w:cs="Arial Unicode MS"/>
            <w:lang w:val="en-US"/>
          </w:rPr>
          <w:delText xml:space="preserve">a </w:delText>
        </w:r>
      </w:del>
      <w:ins w:id="50" w:author="Kevin Meister" w:date="2016-10-10T22:28:00Z">
        <w:r w:rsidR="00481005">
          <w:rPr>
            <w:rFonts w:eastAsia="Arial Unicode MS" w:cs="Arial Unicode MS"/>
            <w:lang w:val="en-US"/>
          </w:rPr>
          <w:t>A</w:t>
        </w:r>
        <w:r w:rsidR="00481005" w:rsidRPr="00FE2129">
          <w:rPr>
            <w:rFonts w:eastAsia="Arial Unicode MS" w:cs="Arial Unicode MS"/>
            <w:lang w:val="en-US"/>
          </w:rPr>
          <w:t xml:space="preserve"> </w:t>
        </w:r>
      </w:ins>
      <w:r w:rsidRPr="00FE2129">
        <w:rPr>
          <w:rFonts w:eastAsia="Arial Unicode MS" w:cs="Arial Unicode MS"/>
          <w:lang w:val="en-US"/>
        </w:rPr>
        <w:t>person that is already registered on the website; this person uses the website for its intended purpose</w:t>
      </w:r>
      <w:r w:rsidR="00FE2129">
        <w:rPr>
          <w:rFonts w:eastAsia="Arial Unicode MS" w:cs="Arial Unicode MS"/>
          <w:lang w:val="en-US"/>
        </w:rPr>
        <w:t>.</w:t>
      </w:r>
    </w:p>
    <w:p w14:paraId="5D63616C" w14:textId="77777777" w:rsidR="00FE07D0" w:rsidRPr="00FE2129" w:rsidRDefault="00FE07D0">
      <w:pPr>
        <w:pStyle w:val="Text"/>
        <w:rPr>
          <w:lang w:val="en-US"/>
        </w:rPr>
      </w:pPr>
    </w:p>
    <w:p w14:paraId="489D458C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b/>
          <w:bCs/>
          <w:lang w:val="en-US"/>
        </w:rPr>
        <w:t xml:space="preserve">Unregistered User: </w:t>
      </w:r>
      <w:del w:id="51" w:author="Kevin Meister" w:date="2016-10-10T22:28:00Z">
        <w:r w:rsidRPr="00FE2129" w:rsidDel="00481005">
          <w:rPr>
            <w:rFonts w:eastAsia="Arial Unicode MS" w:cs="Arial Unicode MS"/>
            <w:lang w:val="en-US"/>
          </w:rPr>
          <w:delText xml:space="preserve">a </w:delText>
        </w:r>
      </w:del>
      <w:ins w:id="52" w:author="Kevin Meister" w:date="2016-10-10T22:28:00Z">
        <w:r w:rsidR="00481005">
          <w:rPr>
            <w:rFonts w:eastAsia="Arial Unicode MS" w:cs="Arial Unicode MS"/>
            <w:lang w:val="en-US"/>
          </w:rPr>
          <w:t>A</w:t>
        </w:r>
        <w:r w:rsidR="00481005" w:rsidRPr="00FE2129">
          <w:rPr>
            <w:rFonts w:eastAsia="Arial Unicode MS" w:cs="Arial Unicode MS"/>
            <w:lang w:val="en-US"/>
          </w:rPr>
          <w:t xml:space="preserve"> </w:t>
        </w:r>
      </w:ins>
      <w:r w:rsidRPr="00FE2129">
        <w:rPr>
          <w:rFonts w:eastAsia="Arial Unicode MS" w:cs="Arial Unicode MS"/>
          <w:lang w:val="en-US"/>
        </w:rPr>
        <w:t>person that uses the website for its intended purpose but is not yet regi</w:t>
      </w:r>
      <w:r w:rsidRPr="00FE2129">
        <w:rPr>
          <w:rFonts w:eastAsia="Arial Unicode MS" w:cs="Arial Unicode MS"/>
          <w:lang w:val="en-US"/>
        </w:rPr>
        <w:t>s</w:t>
      </w:r>
      <w:r w:rsidRPr="00FE2129">
        <w:rPr>
          <w:rFonts w:eastAsia="Arial Unicode MS" w:cs="Arial Unicode MS"/>
          <w:lang w:val="en-US"/>
        </w:rPr>
        <w:t>tered</w:t>
      </w:r>
      <w:r w:rsidR="00FE2129">
        <w:rPr>
          <w:rFonts w:eastAsia="Arial Unicode MS" w:cs="Arial Unicode MS"/>
          <w:lang w:val="en-US"/>
        </w:rPr>
        <w:t>.</w:t>
      </w:r>
    </w:p>
    <w:p w14:paraId="5481F97B" w14:textId="77777777" w:rsidR="00FE07D0" w:rsidRPr="00FE2129" w:rsidRDefault="00FE07D0">
      <w:pPr>
        <w:pStyle w:val="Text"/>
        <w:rPr>
          <w:lang w:val="en-US"/>
        </w:rPr>
      </w:pPr>
    </w:p>
    <w:p w14:paraId="194CB38F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b/>
          <w:bCs/>
          <w:lang w:val="en-US"/>
        </w:rPr>
        <w:t>Premium User:</w:t>
      </w:r>
    </w:p>
    <w:p w14:paraId="2E91408E" w14:textId="77777777" w:rsidR="00FE07D0" w:rsidRPr="00FE2129" w:rsidRDefault="00FE07D0">
      <w:pPr>
        <w:pStyle w:val="Text"/>
        <w:rPr>
          <w:lang w:val="en-US"/>
        </w:rPr>
      </w:pPr>
    </w:p>
    <w:p w14:paraId="156645A1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b/>
          <w:bCs/>
          <w:lang w:val="en-US"/>
        </w:rPr>
        <w:t>Normal User:</w:t>
      </w:r>
    </w:p>
    <w:p w14:paraId="0F89F441" w14:textId="77777777" w:rsidR="00FE07D0" w:rsidRPr="00FE2129" w:rsidRDefault="00FE07D0">
      <w:pPr>
        <w:pStyle w:val="Text"/>
        <w:rPr>
          <w:lang w:val="en-US"/>
        </w:rPr>
      </w:pPr>
    </w:p>
    <w:p w14:paraId="3A6C0F05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b/>
          <w:bCs/>
          <w:lang w:val="en-US"/>
        </w:rPr>
        <w:t xml:space="preserve">Ad: </w:t>
      </w:r>
      <w:del w:id="53" w:author="Kevin Meister" w:date="2016-10-10T22:28:00Z">
        <w:r w:rsidRPr="00FE2129" w:rsidDel="00481005">
          <w:rPr>
            <w:rFonts w:eastAsia="Arial Unicode MS" w:cs="Arial Unicode MS"/>
            <w:lang w:val="en-US"/>
          </w:rPr>
          <w:delText xml:space="preserve">a </w:delText>
        </w:r>
      </w:del>
      <w:ins w:id="54" w:author="Kevin Meister" w:date="2016-10-10T22:28:00Z">
        <w:r w:rsidR="00481005">
          <w:rPr>
            <w:rFonts w:eastAsia="Arial Unicode MS" w:cs="Arial Unicode MS"/>
            <w:lang w:val="en-US"/>
          </w:rPr>
          <w:t>A</w:t>
        </w:r>
        <w:r w:rsidR="00481005" w:rsidRPr="00FE2129">
          <w:rPr>
            <w:rFonts w:eastAsia="Arial Unicode MS" w:cs="Arial Unicode MS"/>
            <w:lang w:val="en-US"/>
          </w:rPr>
          <w:t xml:space="preserve"> </w:t>
        </w:r>
      </w:ins>
      <w:r w:rsidRPr="00FE2129">
        <w:rPr>
          <w:rFonts w:eastAsia="Arial Unicode MS" w:cs="Arial Unicode MS"/>
          <w:lang w:val="en-US"/>
        </w:rPr>
        <w:t xml:space="preserve">specific site on the website where the advertiser can publish detailed information about </w:t>
      </w:r>
      <w:del w:id="55" w:author="Balthasar Hofer" w:date="2016-10-09T12:29:00Z">
        <w:r w:rsidRPr="00FE2129" w:rsidDel="00FE2129">
          <w:rPr>
            <w:rFonts w:eastAsia="Arial Unicode MS" w:cs="Arial Unicode MS"/>
            <w:lang w:val="en-US"/>
          </w:rPr>
          <w:delText xml:space="preserve">a person looking for a room or </w:delText>
        </w:r>
      </w:del>
      <w:r w:rsidRPr="00FE2129">
        <w:rPr>
          <w:rFonts w:eastAsia="Arial Unicode MS" w:cs="Arial Unicode MS"/>
          <w:lang w:val="en-US"/>
        </w:rPr>
        <w:t>a room which is for rent</w:t>
      </w:r>
      <w:ins w:id="56" w:author="Balthasar Hofer" w:date="2016-10-09T12:29:00Z">
        <w:r w:rsidR="00FE2129">
          <w:rPr>
            <w:rFonts w:eastAsia="Arial Unicode MS" w:cs="Arial Unicode MS"/>
            <w:lang w:val="en-US"/>
          </w:rPr>
          <w:t>.</w:t>
        </w:r>
      </w:ins>
      <w:ins w:id="57" w:author="Balthasar Hofer" w:date="2016-10-09T12:30:00Z">
        <w:r w:rsidR="00FE2129">
          <w:rPr>
            <w:rFonts w:eastAsia="Arial Unicode MS" w:cs="Arial Unicode MS"/>
            <w:lang w:val="en-US"/>
          </w:rPr>
          <w:t xml:space="preserve"> The ad can be seen from any user.</w:t>
        </w:r>
      </w:ins>
    </w:p>
    <w:p w14:paraId="5E890F80" w14:textId="77777777" w:rsidR="00FE07D0" w:rsidRPr="00FE2129" w:rsidRDefault="00FE07D0">
      <w:pPr>
        <w:pStyle w:val="Text"/>
        <w:rPr>
          <w:lang w:val="en-US"/>
        </w:rPr>
      </w:pPr>
    </w:p>
    <w:p w14:paraId="4B2495CA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b/>
          <w:bCs/>
          <w:lang w:val="en-US"/>
        </w:rPr>
        <w:t xml:space="preserve">Advertiser: </w:t>
      </w:r>
      <w:del w:id="58" w:author="Kevin Meister" w:date="2016-10-10T22:28:00Z">
        <w:r w:rsidRPr="00FE2129" w:rsidDel="00481005">
          <w:rPr>
            <w:rFonts w:eastAsia="Arial Unicode MS" w:cs="Arial Unicode MS"/>
            <w:lang w:val="en-US"/>
          </w:rPr>
          <w:delText xml:space="preserve">a </w:delText>
        </w:r>
      </w:del>
      <w:ins w:id="59" w:author="Kevin Meister" w:date="2016-10-10T22:28:00Z">
        <w:r w:rsidR="00481005">
          <w:rPr>
            <w:rFonts w:eastAsia="Arial Unicode MS" w:cs="Arial Unicode MS"/>
            <w:lang w:val="en-US"/>
          </w:rPr>
          <w:t>A</w:t>
        </w:r>
        <w:r w:rsidR="00481005" w:rsidRPr="00FE2129">
          <w:rPr>
            <w:rFonts w:eastAsia="Arial Unicode MS" w:cs="Arial Unicode MS"/>
            <w:lang w:val="en-US"/>
          </w:rPr>
          <w:t xml:space="preserve"> </w:t>
        </w:r>
      </w:ins>
      <w:ins w:id="60" w:author="Balthasar Hofer" w:date="2016-10-09T12:31:00Z">
        <w:r w:rsidR="00AC05AB">
          <w:rPr>
            <w:rFonts w:eastAsia="Arial Unicode MS" w:cs="Arial Unicode MS"/>
            <w:lang w:val="en-US"/>
          </w:rPr>
          <w:t xml:space="preserve">registered </w:t>
        </w:r>
      </w:ins>
      <w:r w:rsidRPr="00FE2129">
        <w:rPr>
          <w:rFonts w:eastAsia="Arial Unicode MS" w:cs="Arial Unicode MS"/>
          <w:lang w:val="en-US"/>
        </w:rPr>
        <w:t>user that already has placed (or wants to place) one or multiple ad on the website</w:t>
      </w:r>
    </w:p>
    <w:p w14:paraId="55933CA0" w14:textId="77777777" w:rsidR="00FE07D0" w:rsidRPr="00FE2129" w:rsidRDefault="00FE07D0">
      <w:pPr>
        <w:pStyle w:val="Text"/>
        <w:rPr>
          <w:lang w:val="en-US"/>
        </w:rPr>
      </w:pPr>
    </w:p>
    <w:p w14:paraId="0C89A297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b/>
          <w:bCs/>
          <w:lang w:val="en-US"/>
        </w:rPr>
        <w:t>Searcher:</w:t>
      </w:r>
      <w:r w:rsidRPr="00FE2129">
        <w:rPr>
          <w:rFonts w:eastAsia="Arial Unicode MS" w:cs="Arial Unicode MS"/>
          <w:lang w:val="en-US"/>
        </w:rPr>
        <w:t xml:space="preserve"> </w:t>
      </w:r>
      <w:del w:id="61" w:author="Kevin Meister" w:date="2016-10-10T22:28:00Z">
        <w:r w:rsidRPr="00FE2129" w:rsidDel="00481005">
          <w:rPr>
            <w:rFonts w:eastAsia="Arial Unicode MS" w:cs="Arial Unicode MS"/>
            <w:lang w:val="en-US"/>
          </w:rPr>
          <w:delText>a</w:delText>
        </w:r>
      </w:del>
      <w:ins w:id="62" w:author="Balthasar Hofer" w:date="2016-10-09T12:31:00Z">
        <w:del w:id="63" w:author="Kevin Meister" w:date="2016-10-10T22:28:00Z">
          <w:r w:rsidR="00AC05AB" w:rsidDel="00481005">
            <w:rPr>
              <w:rFonts w:eastAsia="Arial Unicode MS" w:cs="Arial Unicode MS"/>
              <w:lang w:val="en-US"/>
            </w:rPr>
            <w:delText>ny</w:delText>
          </w:r>
        </w:del>
      </w:ins>
      <w:del w:id="64" w:author="Kevin Meister" w:date="2016-10-10T22:28:00Z">
        <w:r w:rsidRPr="00FE2129" w:rsidDel="00481005">
          <w:rPr>
            <w:rFonts w:eastAsia="Arial Unicode MS" w:cs="Arial Unicode MS"/>
            <w:lang w:val="en-US"/>
          </w:rPr>
          <w:delText xml:space="preserve"> </w:delText>
        </w:r>
      </w:del>
      <w:ins w:id="65" w:author="Kevin Meister" w:date="2016-10-10T22:28:00Z">
        <w:r w:rsidR="00481005">
          <w:rPr>
            <w:rFonts w:eastAsia="Arial Unicode MS" w:cs="Arial Unicode MS"/>
            <w:lang w:val="en-US"/>
          </w:rPr>
          <w:t>Any</w:t>
        </w:r>
        <w:r w:rsidR="00481005" w:rsidRPr="00FE2129">
          <w:rPr>
            <w:rFonts w:eastAsia="Arial Unicode MS" w:cs="Arial Unicode MS"/>
            <w:lang w:val="en-US"/>
          </w:rPr>
          <w:t xml:space="preserve"> </w:t>
        </w:r>
      </w:ins>
      <w:r w:rsidRPr="00FE2129">
        <w:rPr>
          <w:rFonts w:eastAsia="Arial Unicode MS" w:cs="Arial Unicode MS"/>
          <w:lang w:val="en-US"/>
        </w:rPr>
        <w:t>user</w:t>
      </w:r>
      <w:ins w:id="66" w:author="Balthasar Hofer" w:date="2016-10-09T12:31:00Z">
        <w:r w:rsidR="00AC05AB">
          <w:rPr>
            <w:rFonts w:eastAsia="Arial Unicode MS" w:cs="Arial Unicode MS"/>
            <w:lang w:val="en-US"/>
          </w:rPr>
          <w:t xml:space="preserve"> </w:t>
        </w:r>
      </w:ins>
      <w:del w:id="67" w:author="Balthasar Hofer" w:date="2016-10-09T12:31:00Z">
        <w:r w:rsidRPr="00FE2129" w:rsidDel="00AC05AB">
          <w:rPr>
            <w:rFonts w:eastAsia="Arial Unicode MS" w:cs="Arial Unicode MS"/>
            <w:lang w:val="en-US"/>
          </w:rPr>
          <w:delText xml:space="preserve"> </w:delText>
        </w:r>
      </w:del>
      <w:r w:rsidRPr="00FE2129">
        <w:rPr>
          <w:rFonts w:eastAsia="Arial Unicode MS" w:cs="Arial Unicode MS"/>
          <w:lang w:val="en-US"/>
        </w:rPr>
        <w:t>who is looking for ads on the website</w:t>
      </w:r>
    </w:p>
    <w:p w14:paraId="172F33E1" w14:textId="77777777" w:rsidR="00FE07D0" w:rsidRPr="00FE2129" w:rsidRDefault="00FE07D0">
      <w:pPr>
        <w:pStyle w:val="Text"/>
        <w:rPr>
          <w:lang w:val="en-US"/>
        </w:rPr>
      </w:pPr>
    </w:p>
    <w:p w14:paraId="08E5FAFC" w14:textId="77777777" w:rsidR="00FE07D0" w:rsidRDefault="00B440A9">
      <w:pPr>
        <w:pStyle w:val="berschrift2"/>
        <w:numPr>
          <w:ilvl w:val="1"/>
          <w:numId w:val="6"/>
        </w:numPr>
      </w:pPr>
      <w:r>
        <w:t>System Overview</w:t>
      </w:r>
    </w:p>
    <w:p w14:paraId="79DA4A85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lang w:val="en-US"/>
        </w:rPr>
        <w:t>The software system is a website which helps users to find a room or a person to share an apar</w:t>
      </w:r>
      <w:r w:rsidRPr="00FE2129">
        <w:rPr>
          <w:rFonts w:eastAsia="Arial Unicode MS" w:cs="Arial Unicode MS"/>
          <w:lang w:val="en-US"/>
        </w:rPr>
        <w:t>t</w:t>
      </w:r>
      <w:r w:rsidRPr="00FE2129">
        <w:rPr>
          <w:rFonts w:eastAsia="Arial Unicode MS" w:cs="Arial Unicode MS"/>
          <w:lang w:val="en-US"/>
        </w:rPr>
        <w:t>ment with. The system should</w:t>
      </w:r>
      <w:ins w:id="68" w:author="Balthasar Hofer" w:date="2016-10-09T12:33:00Z">
        <w:r w:rsidR="00AC05AB">
          <w:rPr>
            <w:rFonts w:eastAsia="Arial Unicode MS" w:cs="Arial Unicode MS"/>
            <w:lang w:val="en-US"/>
          </w:rPr>
          <w:t xml:space="preserve"> assist a user to </w:t>
        </w:r>
      </w:ins>
      <w:ins w:id="69" w:author="Balthasar Hofer" w:date="2016-10-09T12:34:00Z">
        <w:r w:rsidR="00AC05AB">
          <w:rPr>
            <w:rFonts w:eastAsia="Arial Unicode MS" w:cs="Arial Unicode MS"/>
            <w:lang w:val="en-US"/>
          </w:rPr>
          <w:t xml:space="preserve">find the optimal ad by matching </w:t>
        </w:r>
      </w:ins>
      <w:del w:id="70" w:author="Balthasar Hofer" w:date="2016-10-09T12:34:00Z">
        <w:r w:rsidRPr="00FE2129" w:rsidDel="00AC05AB">
          <w:rPr>
            <w:rFonts w:eastAsia="Arial Unicode MS" w:cs="Arial Unicode MS"/>
            <w:lang w:val="en-US"/>
          </w:rPr>
          <w:delText xml:space="preserve"> provide </w:delText>
        </w:r>
      </w:del>
      <w:r w:rsidRPr="00FE2129">
        <w:rPr>
          <w:rFonts w:eastAsia="Arial Unicode MS" w:cs="Arial Unicode MS"/>
          <w:lang w:val="en-US"/>
        </w:rPr>
        <w:t xml:space="preserve">various criteria </w:t>
      </w:r>
      <w:ins w:id="71" w:author="Balthasar Hofer" w:date="2016-10-09T12:34:00Z">
        <w:r w:rsidR="00AC05AB">
          <w:rPr>
            <w:rFonts w:eastAsia="Arial Unicode MS" w:cs="Arial Unicode MS"/>
            <w:lang w:val="en-US"/>
          </w:rPr>
          <w:t xml:space="preserve">of the </w:t>
        </w:r>
      </w:ins>
      <w:ins w:id="72" w:author="Balthasar Hofer" w:date="2016-10-09T12:35:00Z">
        <w:r w:rsidR="00AC05AB">
          <w:rPr>
            <w:rFonts w:eastAsia="Arial Unicode MS" w:cs="Arial Unicode MS"/>
            <w:lang w:val="en-US"/>
          </w:rPr>
          <w:t>user’s</w:t>
        </w:r>
      </w:ins>
      <w:ins w:id="73" w:author="Balthasar Hofer" w:date="2016-10-09T12:34:00Z">
        <w:r w:rsidR="00AC05AB">
          <w:rPr>
            <w:rFonts w:eastAsia="Arial Unicode MS" w:cs="Arial Unicode MS"/>
            <w:lang w:val="en-US"/>
          </w:rPr>
          <w:t xml:space="preserve"> preferences and the ads </w:t>
        </w:r>
      </w:ins>
      <w:del w:id="74" w:author="Balthasar Hofer" w:date="2016-10-09T12:34:00Z">
        <w:r w:rsidRPr="00FE2129" w:rsidDel="00AC05AB">
          <w:rPr>
            <w:rFonts w:eastAsia="Arial Unicode MS" w:cs="Arial Unicode MS"/>
            <w:lang w:val="en-US"/>
          </w:rPr>
          <w:delText xml:space="preserve">for the purpose to enabling the user to find the optimal matching </w:delText>
        </w:r>
      </w:del>
      <w:ins w:id="75" w:author="Balthasar Hofer" w:date="2016-10-09T12:35:00Z">
        <w:r w:rsidR="00AC05AB">
          <w:rPr>
            <w:rFonts w:eastAsia="Arial Unicode MS" w:cs="Arial Unicode MS"/>
            <w:lang w:val="en-US"/>
          </w:rPr>
          <w:t>specifications</w:t>
        </w:r>
      </w:ins>
      <w:del w:id="76" w:author="Balthasar Hofer" w:date="2016-10-09T12:34:00Z">
        <w:r w:rsidRPr="00FE2129" w:rsidDel="00AC05AB">
          <w:rPr>
            <w:rFonts w:eastAsia="Arial Unicode MS" w:cs="Arial Unicode MS"/>
            <w:lang w:val="en-US"/>
          </w:rPr>
          <w:delText>ads</w:delText>
        </w:r>
      </w:del>
      <w:r w:rsidRPr="00FE2129">
        <w:rPr>
          <w:rFonts w:eastAsia="Arial Unicode MS" w:cs="Arial Unicode MS"/>
          <w:lang w:val="en-US"/>
        </w:rPr>
        <w:t>. Furthermore, the system should provide the u</w:t>
      </w:r>
      <w:r w:rsidRPr="00FE2129">
        <w:rPr>
          <w:rFonts w:eastAsia="Arial Unicode MS" w:cs="Arial Unicode MS"/>
          <w:lang w:val="en-US"/>
        </w:rPr>
        <w:t>s</w:t>
      </w:r>
      <w:r w:rsidRPr="00FE2129">
        <w:rPr>
          <w:rFonts w:eastAsia="Arial Unicode MS" w:cs="Arial Unicode MS"/>
          <w:lang w:val="en-US"/>
        </w:rPr>
        <w:t xml:space="preserve">ers a way to communicate with </w:t>
      </w:r>
      <w:del w:id="77" w:author="Balthasar Hofer" w:date="2016-10-09T12:36:00Z">
        <w:r w:rsidRPr="00FE2129" w:rsidDel="00ED544A">
          <w:rPr>
            <w:rFonts w:eastAsia="Arial Unicode MS" w:cs="Arial Unicode MS"/>
            <w:lang w:val="en-US"/>
          </w:rPr>
          <w:delText xml:space="preserve">each other so they can </w:delText>
        </w:r>
      </w:del>
      <w:ins w:id="78" w:author="Balthasar Hofer" w:date="2016-10-09T12:36:00Z">
        <w:r w:rsidR="00ED544A">
          <w:rPr>
            <w:rFonts w:eastAsia="Arial Unicode MS" w:cs="Arial Unicode MS"/>
            <w:lang w:val="en-US"/>
          </w:rPr>
          <w:t xml:space="preserve">advertiser to </w:t>
        </w:r>
      </w:ins>
      <w:r w:rsidRPr="00FE2129">
        <w:rPr>
          <w:rFonts w:eastAsia="Arial Unicode MS" w:cs="Arial Unicode MS"/>
          <w:lang w:val="en-US"/>
        </w:rPr>
        <w:t>arrange appointments.</w:t>
      </w:r>
      <w:del w:id="79" w:author="Balthasar Hofer" w:date="2016-10-09T12:35:00Z">
        <w:r w:rsidRPr="00FE2129" w:rsidDel="00AC05AB">
          <w:rPr>
            <w:rFonts w:eastAsia="Arial Unicode MS" w:cs="Arial Unicode MS"/>
            <w:lang w:val="en-US"/>
          </w:rPr>
          <w:delText xml:space="preserve"> </w:delText>
        </w:r>
      </w:del>
    </w:p>
    <w:p w14:paraId="4669BA44" w14:textId="77777777" w:rsidR="00FE07D0" w:rsidRPr="00FE2129" w:rsidRDefault="00FE07D0">
      <w:pPr>
        <w:pStyle w:val="Text"/>
        <w:rPr>
          <w:lang w:val="en-US"/>
        </w:rPr>
      </w:pPr>
    </w:p>
    <w:p w14:paraId="611B968C" w14:textId="77777777" w:rsidR="00FE07D0" w:rsidRDefault="00B440A9">
      <w:pPr>
        <w:pStyle w:val="berschrift2"/>
        <w:numPr>
          <w:ilvl w:val="1"/>
          <w:numId w:val="6"/>
        </w:numPr>
      </w:pPr>
      <w:r>
        <w:t>References</w:t>
      </w:r>
    </w:p>
    <w:p w14:paraId="7A6B5C83" w14:textId="77777777" w:rsidR="00FE07D0" w:rsidRDefault="00FE07D0">
      <w:pPr>
        <w:pStyle w:val="Text"/>
      </w:pPr>
    </w:p>
    <w:p w14:paraId="03C8FDC3" w14:textId="77777777" w:rsidR="00FE07D0" w:rsidRDefault="00B440A9">
      <w:pPr>
        <w:pStyle w:val="berschrift2"/>
        <w:numPr>
          <w:ilvl w:val="1"/>
          <w:numId w:val="6"/>
        </w:numPr>
      </w:pPr>
      <w:r>
        <w:t>Overview</w:t>
      </w:r>
    </w:p>
    <w:p w14:paraId="50BBD22B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lang w:val="en-US"/>
        </w:rPr>
        <w:t>The rest of the SRS contains the overall description in section 2 as well as the specific requir</w:t>
      </w:r>
      <w:r w:rsidRPr="00FE2129">
        <w:rPr>
          <w:rFonts w:eastAsia="Arial Unicode MS" w:cs="Arial Unicode MS"/>
          <w:lang w:val="en-US"/>
        </w:rPr>
        <w:t>e</w:t>
      </w:r>
      <w:r w:rsidRPr="00FE2129">
        <w:rPr>
          <w:rFonts w:eastAsia="Arial Unicode MS" w:cs="Arial Unicode MS"/>
          <w:lang w:val="en-US"/>
        </w:rPr>
        <w:t xml:space="preserve">ments in section 3. </w:t>
      </w:r>
    </w:p>
    <w:p w14:paraId="507A9B87" w14:textId="77777777" w:rsidR="00FE07D0" w:rsidRPr="00FE2129" w:rsidRDefault="00B440A9">
      <w:pPr>
        <w:pStyle w:val="Text"/>
        <w:rPr>
          <w:lang w:val="en-US"/>
        </w:rPr>
      </w:pPr>
      <w:r w:rsidRPr="00FE2129">
        <w:rPr>
          <w:rFonts w:eastAsia="Arial Unicode MS" w:cs="Arial Unicode MS"/>
          <w:lang w:val="en-US"/>
        </w:rPr>
        <w:lastRenderedPageBreak/>
        <w:t>Section 2 is most important to the customers and potential users since it describes the system from the user perspective. This is mostly done by describing different use cases and typical user sc</w:t>
      </w:r>
      <w:r w:rsidRPr="00FE2129">
        <w:rPr>
          <w:rFonts w:eastAsia="Arial Unicode MS" w:cs="Arial Unicode MS"/>
          <w:lang w:val="en-US"/>
        </w:rPr>
        <w:t>e</w:t>
      </w:r>
      <w:r w:rsidRPr="00FE2129">
        <w:rPr>
          <w:rFonts w:eastAsia="Arial Unicode MS" w:cs="Arial Unicode MS"/>
          <w:lang w:val="en-US"/>
        </w:rPr>
        <w:t>narios.</w:t>
      </w:r>
    </w:p>
    <w:p w14:paraId="0AAD7711" w14:textId="77777777" w:rsidR="00FE07D0" w:rsidRPr="0045051B" w:rsidRDefault="00B440A9">
      <w:pPr>
        <w:pStyle w:val="Text"/>
        <w:rPr>
          <w:lang w:val="en-US"/>
          <w:rPrChange w:id="80" w:author="Balthasar Hofer" w:date="2016-10-09T12:37:00Z">
            <w:rPr/>
          </w:rPrChange>
        </w:rPr>
      </w:pPr>
      <w:r w:rsidRPr="00FE2129">
        <w:rPr>
          <w:rFonts w:eastAsia="Arial Unicode MS" w:cs="Arial Unicode MS"/>
          <w:lang w:val="en-US"/>
        </w:rPr>
        <w:t>Section 3 is most important to the developers since this section describes the functionality of the system. That means, this section covers all aspects that are needed to fulfil the scenarios d</w:t>
      </w:r>
      <w:r w:rsidRPr="00FE2129">
        <w:rPr>
          <w:rFonts w:eastAsia="Arial Unicode MS" w:cs="Arial Unicode MS"/>
          <w:lang w:val="en-US"/>
        </w:rPr>
        <w:t>e</w:t>
      </w:r>
      <w:r w:rsidRPr="00FE2129">
        <w:rPr>
          <w:rFonts w:eastAsia="Arial Unicode MS" w:cs="Arial Unicode MS"/>
          <w:lang w:val="en-US"/>
        </w:rPr>
        <w:t xml:space="preserve">scribed in section 2. </w:t>
      </w:r>
      <w:del w:id="81" w:author="Balthasar Hofer" w:date="2016-10-09T12:37:00Z">
        <w:r w:rsidRPr="0045051B" w:rsidDel="0045051B">
          <w:rPr>
            <w:rFonts w:eastAsia="Arial Unicode MS" w:cs="Arial Unicode MS"/>
            <w:lang w:val="en-US"/>
            <w:rPrChange w:id="82" w:author="Balthasar Hofer" w:date="2016-10-09T12:37:00Z">
              <w:rPr>
                <w:rFonts w:eastAsia="Arial Unicode MS" w:cs="Arial Unicode MS"/>
              </w:rPr>
            </w:rPrChange>
          </w:rPr>
          <w:delText>Furthermore</w:delText>
        </w:r>
      </w:del>
      <w:ins w:id="83" w:author="Balthasar Hofer" w:date="2016-10-09T12:37:00Z">
        <w:r w:rsidR="0045051B" w:rsidRPr="0045051B">
          <w:rPr>
            <w:rFonts w:eastAsia="Arial Unicode MS" w:cs="Arial Unicode MS"/>
            <w:lang w:val="en-US"/>
          </w:rPr>
          <w:t>Furthermore</w:t>
        </w:r>
      </w:ins>
      <w:r w:rsidRPr="0045051B">
        <w:rPr>
          <w:rFonts w:eastAsia="Arial Unicode MS" w:cs="Arial Unicode MS"/>
          <w:lang w:val="en-US"/>
          <w:rPrChange w:id="84" w:author="Balthasar Hofer" w:date="2016-10-09T12:37:00Z">
            <w:rPr>
              <w:rFonts w:eastAsia="Arial Unicode MS" w:cs="Arial Unicode MS"/>
            </w:rPr>
          </w:rPrChange>
        </w:rPr>
        <w:t xml:space="preserve">, all additional requirements are specified in this section. </w:t>
      </w:r>
    </w:p>
    <w:p w14:paraId="3BBD85AB" w14:textId="77777777" w:rsidR="00FE07D0" w:rsidRPr="0045051B" w:rsidRDefault="00FE07D0">
      <w:pPr>
        <w:pStyle w:val="Text"/>
        <w:rPr>
          <w:lang w:val="en-US"/>
          <w:rPrChange w:id="85" w:author="Balthasar Hofer" w:date="2016-10-09T12:37:00Z">
            <w:rPr/>
          </w:rPrChange>
        </w:rPr>
      </w:pPr>
    </w:p>
    <w:p w14:paraId="70BDB754" w14:textId="77777777" w:rsidR="00A82CCD" w:rsidRDefault="00A82CCD">
      <w:pPr>
        <w:rPr>
          <w:rFonts w:ascii="Helvetica" w:hAnsi="Helvetica" w:cs="Arial Unicode MS"/>
          <w:b/>
          <w:bCs/>
          <w:color w:val="165778"/>
          <w:sz w:val="36"/>
          <w:szCs w:val="36"/>
          <w:u w:color="165778"/>
          <w:lang w:val="de-DE" w:eastAsia="de-CH"/>
        </w:rPr>
      </w:pPr>
      <w:r>
        <w:br w:type="page"/>
      </w:r>
    </w:p>
    <w:p w14:paraId="392EF2EC" w14:textId="77777777" w:rsidR="00FE07D0" w:rsidRDefault="00B440A9">
      <w:pPr>
        <w:pStyle w:val="berschrift"/>
        <w:numPr>
          <w:ilvl w:val="0"/>
          <w:numId w:val="4"/>
        </w:numPr>
      </w:pPr>
      <w:r>
        <w:lastRenderedPageBreak/>
        <w:t>Overall Description</w:t>
      </w:r>
    </w:p>
    <w:p w14:paraId="592A26AB" w14:textId="77777777" w:rsidR="00FE07D0" w:rsidRDefault="00FE07D0">
      <w:pPr>
        <w:pStyle w:val="Text"/>
      </w:pPr>
    </w:p>
    <w:p w14:paraId="411A4D48" w14:textId="77777777" w:rsidR="00FE07D0" w:rsidRDefault="00B440A9">
      <w:pPr>
        <w:pStyle w:val="berschrift2"/>
        <w:numPr>
          <w:ilvl w:val="1"/>
          <w:numId w:val="6"/>
        </w:numPr>
      </w:pPr>
      <w:r>
        <w:t>Overview Diagrams</w:t>
      </w:r>
      <w:r>
        <w:rPr>
          <w:noProof/>
          <w:lang w:eastAsia="de-DE"/>
        </w:rPr>
        <mc:AlternateContent>
          <mc:Choice Requires="wpg">
            <w:drawing>
              <wp:anchor distT="0" distB="0" distL="0" distR="0" simplePos="0" relativeHeight="251660288" behindDoc="0" locked="0" layoutInCell="1" allowOverlap="1" wp14:anchorId="657C3C8E" wp14:editId="6A2BFAFC">
                <wp:simplePos x="0" y="0"/>
                <wp:positionH relativeFrom="margin">
                  <wp:posOffset>0</wp:posOffset>
                </wp:positionH>
                <wp:positionV relativeFrom="line">
                  <wp:posOffset>430037</wp:posOffset>
                </wp:positionV>
                <wp:extent cx="6218949" cy="2351436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8949" cy="2351436"/>
                          <a:chOff x="0" y="0"/>
                          <a:chExt cx="6218948" cy="2351435"/>
                        </a:xfrm>
                      </wpg:grpSpPr>
                      <pic:pic xmlns:pic="http://schemas.openxmlformats.org/drawingml/2006/picture">
                        <pic:nvPicPr>
                          <pic:cNvPr id="1073741825" name="image1.tif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rcRect t="8841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6117350" cy="22498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6" name="image1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8949" cy="23514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  <w:pict>
              <v:group id="_x0000_s1026" style="visibility:visible;position:absolute;margin-left:-0.0pt;margin-top:33.9pt;width:489.7pt;height:185.2pt;z-index:251660288;mso-position-horizontal:absolute;mso-position-horizontal-relative:margin;mso-position-vertical:absolute;mso-position-vertical-relative:line;mso-wrap-distance-left:0.0pt;mso-wrap-distance-top:0.0pt;mso-wrap-distance-right:0.0pt;mso-wrap-distance-bottom:0.0pt;" coordorigin="0,0" coordsize="6218949,2351436">
                <w10:wrap type="none" side="bothSides" anchorx="margin"/>
                <v:shape id="_x0000_s1027" type="#_x0000_t75" style="position:absolute;left:50800;top:50799;width:6117349;height:2249837;">
                  <v:imagedata r:id="rId14" o:title="image1.tif" croptop="8.8%" cropbottom="0.0%"/>
                </v:shape>
                <v:shape id="_x0000_s1028" type="#_x0000_t75" style="position:absolute;left:0;top:0;width:6218949;height:2351436;">
                  <v:imagedata r:id="rId15" o:title="image1.png"/>
                </v:shape>
              </v:group>
            </w:pict>
          </mc:Fallback>
        </mc:AlternateContent>
      </w:r>
    </w:p>
    <w:p w14:paraId="291390DC" w14:textId="77777777" w:rsidR="00FE07D0" w:rsidRDefault="00FE07D0">
      <w:pPr>
        <w:pStyle w:val="Text"/>
        <w:ind w:left="720"/>
      </w:pPr>
    </w:p>
    <w:p w14:paraId="6EA90942" w14:textId="77777777" w:rsidR="00FE07D0" w:rsidRDefault="00FE07D0">
      <w:pPr>
        <w:pStyle w:val="Text"/>
        <w:ind w:left="720"/>
      </w:pPr>
    </w:p>
    <w:p w14:paraId="65D511CD" w14:textId="77777777" w:rsidR="00FE07D0" w:rsidRDefault="00FE07D0">
      <w:pPr>
        <w:pStyle w:val="Text"/>
        <w:ind w:left="720"/>
      </w:pPr>
    </w:p>
    <w:p w14:paraId="3A18C3CF" w14:textId="77777777" w:rsidR="00FE07D0" w:rsidRDefault="00FE07D0">
      <w:pPr>
        <w:pStyle w:val="Text"/>
        <w:ind w:left="720"/>
      </w:pPr>
    </w:p>
    <w:p w14:paraId="631CA9F9" w14:textId="77777777" w:rsidR="00FE07D0" w:rsidRDefault="00FE07D0">
      <w:pPr>
        <w:pStyle w:val="Text"/>
        <w:ind w:left="720"/>
      </w:pPr>
    </w:p>
    <w:p w14:paraId="5DB1A420" w14:textId="77777777" w:rsidR="00FE07D0" w:rsidRDefault="00FE07D0">
      <w:pPr>
        <w:pStyle w:val="Text"/>
        <w:ind w:left="720"/>
      </w:pPr>
    </w:p>
    <w:p w14:paraId="02F24455" w14:textId="77777777" w:rsidR="00FE07D0" w:rsidRDefault="00FE07D0">
      <w:pPr>
        <w:pStyle w:val="Text"/>
        <w:ind w:left="720"/>
      </w:pPr>
    </w:p>
    <w:p w14:paraId="23342927" w14:textId="77777777" w:rsidR="00FE07D0" w:rsidRDefault="00FE07D0">
      <w:pPr>
        <w:pStyle w:val="Text"/>
        <w:ind w:left="720"/>
      </w:pPr>
    </w:p>
    <w:p w14:paraId="231B8075" w14:textId="77777777" w:rsidR="00FE07D0" w:rsidRDefault="00FE07D0">
      <w:pPr>
        <w:pStyle w:val="Text"/>
        <w:ind w:left="720"/>
      </w:pPr>
    </w:p>
    <w:p w14:paraId="711BD753" w14:textId="77777777" w:rsidR="00FE07D0" w:rsidRDefault="00FE07D0">
      <w:pPr>
        <w:pStyle w:val="Text"/>
        <w:ind w:left="720"/>
      </w:pPr>
    </w:p>
    <w:p w14:paraId="54208EA7" w14:textId="77777777" w:rsidR="00FE07D0" w:rsidRDefault="00FE07D0">
      <w:pPr>
        <w:pStyle w:val="Text"/>
        <w:ind w:left="720"/>
      </w:pPr>
    </w:p>
    <w:p w14:paraId="000D6E1F" w14:textId="77777777" w:rsidR="00FE07D0" w:rsidRDefault="00FE07D0">
      <w:pPr>
        <w:pStyle w:val="Text"/>
        <w:ind w:left="720"/>
      </w:pPr>
    </w:p>
    <w:p w14:paraId="1E463963" w14:textId="77777777" w:rsidR="00FE07D0" w:rsidRDefault="00FE07D0">
      <w:pPr>
        <w:pStyle w:val="Text"/>
        <w:ind w:left="720"/>
      </w:pPr>
    </w:p>
    <w:p w14:paraId="07143F32" w14:textId="77777777" w:rsidR="00FE07D0" w:rsidRDefault="00FE07D0">
      <w:pPr>
        <w:pStyle w:val="Text"/>
        <w:ind w:left="720"/>
      </w:pPr>
    </w:p>
    <w:p w14:paraId="2EC91311" w14:textId="77777777" w:rsidR="00FE07D0" w:rsidRDefault="002547D6">
      <w:pPr>
        <w:pStyle w:val="Text"/>
        <w:ind w:left="720"/>
      </w:pPr>
      <w:r>
        <w:rPr>
          <w:noProof/>
          <w:lang w:eastAsia="de-DE"/>
        </w:rPr>
        <mc:AlternateContent>
          <mc:Choice Requires="wpg">
            <w:drawing>
              <wp:anchor distT="0" distB="0" distL="0" distR="0" simplePos="0" relativeHeight="251663360" behindDoc="0" locked="0" layoutInCell="1" allowOverlap="1" wp14:anchorId="344888DD" wp14:editId="5DB74EAA">
                <wp:simplePos x="0" y="0"/>
                <wp:positionH relativeFrom="margin">
                  <wp:posOffset>3849375</wp:posOffset>
                </wp:positionH>
                <wp:positionV relativeFrom="paragraph">
                  <wp:posOffset>7620</wp:posOffset>
                </wp:positionV>
                <wp:extent cx="2367280" cy="2349500"/>
                <wp:effectExtent l="0" t="0" r="0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7280" cy="2349500"/>
                          <a:chOff x="-1" y="0"/>
                          <a:chExt cx="2367409" cy="2350006"/>
                        </a:xfrm>
                      </wpg:grpSpPr>
                      <pic:pic xmlns:pic="http://schemas.openxmlformats.org/drawingml/2006/picture">
                        <pic:nvPicPr>
                          <pic:cNvPr id="1073741828" name="image2.tif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t="5607" r="10750" b="5607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50799"/>
                            <a:ext cx="2265810" cy="22484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9" name="image2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" y="0"/>
                            <a:ext cx="2367411" cy="23500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  <w:pict>
              <v:group w14:anchorId="047FE006" id="officeArt object" o:spid="_x0000_s1026" style="position:absolute;margin-left:303.1pt;margin-top:.6pt;width:186.4pt;height:185pt;z-index:251663360;mso-wrap-distance-left:0;mso-wrap-distance-right:0;mso-position-horizontal-relative:margin" coordorigin="" coordsize="23674,23500" o:gfxdata="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j6+v/7/Pv//f78/////f//////////////////////////////////////////////////&#10;///////////////////////////////////////////////////////9//3+/P/7/Pv/+Pr6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Pr6//v8+/////3/&#10;///////////8/fz/3OPr/8TO3/+qu9P/gZq//3uWvP9xjLb/UXSn/09xpf9Pcab/T3Gm/09xpv9P&#10;cab/T3Gm/09xpv9Pcab/T3Gm/09xpv9PcaX/U3So/3OOuP97lbz/g5zA/62+1f/F0OD/3+bt//7/&#10;/P///////////////f/7/Pv/+Pr6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+Pn5//r7+v////3///////3+/P/d5Oz/&#10;pbbQ/32Wvf9RdKf/R2mh/zVcmf8nUZL/GUaL/wI0gP8AMX7/ACx7/wAecv8AHXH/AB1x/wAdcf8A&#10;HXH/AB1x/wAdcf8AHXH/AB1x/wAdcf8AHXH/AB1x/wAfcv8ALXv/ADF+/wM1gP8bSIz/KFKS/zde&#10;mf9IaqH/VHap/4CZvv+qutL/4efu//7//P////7////9//n7+v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7/Pv////9///////p7vL/qLjR/3yWvP9McKX/&#10;NFqY/xdEiv8BM3//ACBz/wAnef8GN4T/G0eQ/yhQl/9DZab/Rmmp/05vrf9kgLn/ZoK6/2WBuv9l&#10;gbr/ZYG6/2WBuv9lgbr/ZYG6/2WBuv9lgbr/ZYG6/2aCu/9jf7j/TG2s/0Zpqf9BZKb/Jk+W/xpG&#10;j/8ENYP/ACd4/wAhdP8CNID/GUaL/zZbmP9Qcqb/f5i+/6291P/u8vX//////////f/7/Pv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z9/P/s8fP/VXeo/wIoeP81Wp7/c4zF/3qSyf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9ZK3/PWSt/z1krf89ZK3/PWSt/z1krf89ZK3/&#10;PWSt/z1krf89ZK3/PWSt/z1krf89ZK3/PWSt/0Bmr/88Y6z/KFOd/wk1hP8ALHr/Vnep/9Xd6f//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/////1t7p/2eFsv8IM3//ACp8/xpHk/82X6j/QGaw/z5lrv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9ZK3/PWSt/z1krf89ZK3/PWSt/z1krf89ZK3/&#10;PWSt/z1krf89ZK3/PWSt/z1krf89ZK3/PmWu/0Bmr/80Xqf/F0WR/wAnev8ON4H/cY22/93k7P//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+Pr6//////////3/3OTr/56wzf9i&#10;f67/I02P/wAkdf8AJ3n/BDaF/xJBjf8dSpb/JFCc/y1Yo/8zXqn/OGGs/zdhrP82YKv/Nl+r/zVf&#10;qv80Xqr/NF6q/zReqv80Xqr/NF6q/zReqv80Xqr/NF6q/zReqv80Xqr/NF6q/zReqv80Xqr/NF6q&#10;/zReqv80Xqr/NF6q/zReqv80Xqr/NV+q/zZfq/82YKv/N2Gs/zdgrP8zXan/LFej/yNPm/8cSpb/&#10;EUCM/wM2hP8AJnj/ACV2/ylSkv9ng7D/orXP/+Dn7v////7///////j6+v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+fr6/////f//&#10;////7PD0/7vI2/+In8H/V3ao/yFMj/8AKnn/ACV3/wAtfv8HOYf/EUGO/x1Kl/8gTJn/J1Of/y1Y&#10;pf8wW6f/OGCs/zlhrf84YKz/OGCs/zhgrP84YKz/OGCs/zhgrP84YKz/OGCs/zhgrP84YKz/OGCs&#10;/zhgrP84YKz/OGCs/zhgrP85Ya3/N2Cs/zBapv8tWKX/J1Ke/yBNmf8bSZX/EUCN/wY4h/8ALH3/&#10;ACV3/wAse/8mUJH/XHmq/4yjxP+/zN7/8PT2///////+/vz/+Pr6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z9+////////////+Pp7/+5x9r/mKvK/2qHs/9Ha6L/F0WK/wAoeP8AJHb/ACl6/wAx&#10;gf8HOIf/DDyK/xZEkP8XRZH/HUmW/x9MmP8fTJj/H0yY/x9MmP8fTJj/H0yY/x9MmP8fTJj/H0yY&#10;/x9MmP8fTJj/H0yY/x9MmP8dSZb/GEWR/xVDkP8LO4n/BziH/wAwgP8AKHr/ACN2/wApef8bSIz/&#10;Sm2j/26Ktf+brsv/vMnc/+fs8f////////////v8+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j6+f/9/vz////////////y9Pb/19/p/7TC1/+Zrcr/fZe8/15+&#10;rf8+ZJ3/IEuN/xA/h/8AIXT/AB5x/wAld/8AKHr/ACh6/wAoev8AKHr/ACh6/wAoev8AKHr/ACh6&#10;/wAoev8AKHr/ACh6/wAoev8AKHr/ACV3/wAdcf8AI3X/EkGH/yJMjv9AZp7/YX+v/4CZvv+brsz/&#10;tsXZ/9rh6v/09vf////////////9/vz/+P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+/z7/////f////////////7+&#10;/P/n7PH/z9nl/7rH2/+vv9b/larJ/5Clxv90j7j/aIWx/2iFsf9ohbH/aIWx/2iFsf9ohbH/aIWx&#10;/2iFsf9ohbH/aIWx/2iFsf9nhLH/aIWx/3aRuf+Spsb/l6vJ/7DA1v+7yNv/0dvm/+nu8v////3/&#10;//////////////3/+/z7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5+/r//f78/////v//////////////////////9vj5/+3x9P/t8fT/7fH0/+3x9P/t8fT/7fH0&#10;/+3x9P/t8fT/7fH0/+3x9P/t8fT/7fD0/+3x9P/3+fn//////////////////////////v/9/fz/&#10;+fv6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r8+//8/fv//P37//z9+//8/fv//P37&#10;//z9+//8/fv//P37//z9+//8/fv//P37//z9+//8/fv/+vz7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j5+f/4+vn/+Pr5//j6+v/4+vr/+fr6//n6+v/5+/r/+fr6//n6+v/5+vr/&#10;+fr6//n6+v/5+vr/+fr6//n6+v/5+vr/+fr6//n6+v/5+/r/+fr6//j6+v/4+vr/+Pr6//j6+f/4&#10;+v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r5&#10;//j6+v/5+vr/+fv6//r7+v/7/Pv/+/37//z9+//8/fz//f78//3+/P/+//z//v/8//7//P/+//z/&#10;/v/8//7//P/+//z//v/8//7//P/+//z//v/8//7//P/+//z//v/8//7+/P/9/vz//f38//z9+//7&#10;/fv/+/z7//r7+//5+/r/+fv6//n6+v/4+vr/+Pr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+Pr6//n6+v/5+/r/+vv7&#10;//v8+//8/fz//v/8//3+/P/c5Oz/v8zd/5ywzP+Wq8n/dpG5/2SDsf9NcKX/NFuZ/zJamP8yW5j/&#10;MluY/zJbmP8yW5j/MluY/zJbmP8yW5j/MluY/zJbmP8yW5j/MluY/zJZl/85YJv/Y4Kw/2uJtP+N&#10;o8T/ma7L/6m70//S2+b/9Pf3//7//P/8/fz/+/37//v8+//6+/r/+fv6//j6+v/4+v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+Pr5//n6+v/5+/r/+vv6//v8+//9/vv/8/b3&#10;/9HZ5f+esc3/aoez/0Fmn/8xWZf/JlGS/x1Jjf8SQIj/Dz+G/wU2gf8AMn//ACx7/wAld/8AJXf/&#10;ACV3/wAld/8AJXf/ACV3/wAld/8AJXf/ACV3/wAld/8AJXf/ACV3/wAld/8AJHb/ACd4/wAyf/8C&#10;NID/DDyF/xE/h/8WRIr/I06Q/y5VlP83Xpn/XX2s/4eewv+4xdr/4Obu//7+/P/7/Pv/+vz7//r7&#10;+v/5+vr/+Pr6//j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4+vr//////9Pb5/9kgrH/CDWB/wAt&#10;fv8bSJT/Mlyk/z9lrv8/Za7/PWSt/z1krf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9ZK3/QGew/zlhqv8lUZv/CzmH/wAqev83W5f/&#10;qLnS//f5+f////3/9v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/////6u/z/5qu&#10;y/85XZn/ACp6/wUzgv8hTZj/OWGr/0FnsP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/Zq//P2av/y5Yov8RP4v/ACt7/xI/h/9ohrL/&#10;z9nm/////v/7/Pv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4+vr////9//////////3/19/p/7TD2P+OpMT/&#10;Yn+u/ypUk/8ALXv/ACV3/wAuf/8HOIf/Dj6L/xNCjv8cSZX/Ik2a/yZSnv8vWKT/Mlun/zhgrP85&#10;Yaz/OGCs/zhgrP84YKz/OGCs/zhgrP84YKz/OGCs/zhgrP84YKz/OGCs/zhgrP84YKz/OGCs/zhg&#10;rP84YKz/OGCs/zlhrP85Yaz/NV6q/y9Zpf8qVaH/JVCc/x1Jlv8XRpP/EkGO/wg5h/8CNIP/ACh6&#10;/wAldv8UQYj/RWig/32WvP+qu9P/xtHh/+7x9P////////////v8+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fr6/////f//////&#10;///9/+fs8f/F0OD/qLnS/4Kbv/9Mb6T/HEiM/wIzgP8AI3X/ACd4/wAtfv8AMoH/CDiH/ww8if8S&#10;QY7/E0GO/xhGkv8cSZb/HEmW/xxJlv8cSZb/HEmW/xxJlv8cSZb/HEmW/xxJlv8cSZb/HEmW/xxJ&#10;lv8cSZb/HUmW/xtIlf8TQY7/E0KO/xA/jP8JOYf/BDaE/wAwf/8AKXr/ACN1/wAmd/8aSIv/NV2Y&#10;/2iEsf+Zrcr/uMXa/9Xd6P/3+fn////////////8/fv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n6+v/9/vz////////////6+/v/2uLq/77L3f+vvtb/ma3K/3iSuf9Vdqj/PGKc/xtIjP8D&#10;NH//ACJ0/wAgc/8AJ3j/ACl6/wApev8AKXr/ACl6/wApev8AKXr/ACl6/wApev8AKXr/ACl6/wAp&#10;ev8AKXr/ACl6/wApev8AKHr/ACJ0/wAgc/8AJnf/GUaL/ypSkv9Lb6T/a4m0/4adwP+mt9H/vcrc&#10;/8zX5P/q7vP///////////////7/+vz7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+vv6/////f/////////////////y9fb/3uXt/9DZ5v++&#10;y93/sMDW/6S20P+gs87/epS6/3SOt/91kLj/dZC4/3WQuP91kLj/dZC4/3WQuP91kLj/dZC4/3WQ&#10;uP91kLj/dZC4/3WQuP90j7f/eJG5/5Clxf+itM//prjR/7zK3P/G0eD/2eHq/+vw8//6/Pv/////&#10;//////////7//P78//j6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4+vr/+/z7/////f//&#10;//7///////////////////////P19v/v8vX/8PP1//Dz9f/w8/X/8PP1//Dz9f/w8/X/8PP1//Dz&#10;9f/w8/X/8PP1//Dz9f/w8/X/8PP1//H09v/+//z//////////////////////////f/8/fz/+vv6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7/Pv//P37//v9+//7/fv/+/37//v9+//7/fv/+/37//v9&#10;+//7/fv/+/37//v9+//7/fv/+/37//v9+//7/Pv/+fv6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Pn5//j6&#10;+f/4+vr/+fr6//n6+v/5+vr/+fv6//n7+v/5+/r/+fv6//n7+v/5+/r/+fv6//n7+v/5+/r/+fv6&#10;//n7+v/5+/r/+fv6//n7+v/5+vr/+fr6//n6+v/4+vr/+Pr5//j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4+vn/+fr6//n7+v/5+/r/+vv6//r7&#10;+//7/Pv/+/z7//z9+//8/fv//P37//z9/P/8/fz//P38//z9/P/8/fz//P38//z9/P/8/fz//P38&#10;//z9/P/8/fz//P38//z9/P/8/fz//P37//z9+//8/fv/+/z7//v8+//6+/v/+vv6//n7+v/5+/r/&#10;+fr6//j6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j5+f/4+vr/+fr6//n7+v/6+/r/+vz7//v8+//8/fv/+/z7/9ri&#10;6//H0uH/nLDM/5Knx/9ohbL/YYCv/1V2qf8yWpj/L1eV/y9Ylv8vWJb/L1iW/y9Ylv8vWJb/L1iW&#10;/y9Ylv8vWJb/L1iW/y9Ylv8vV5X/NFuZ/1d3qv9hgK//a4i0/5OpyP+fsc3/ytTi/93k7P/8/vv/&#10;+/37//v8+//6/Pv/+vv6//n7+v/5+vr/+Pr6//j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4+vn/+fr6//r7+v/6+/v/+vz7//v9+//x9fb/z9fk/6W30P9oh7P/SGyj/y9Y&#10;l/8jTo//HkqN/xFAh/8OPYb/AjOA/wAyf/8AL33/ACd4/wAmd/8AJnf/ACZ3/wAmd/8AJnf/ACZ3&#10;/wAmd/8AJnf/ACZ3/wAmd/8AJnf/ACZ3/wAneP8AL33/ADJ//wM0gP8PPob/EkCI/x9Kjv8kTpD/&#10;MVmX/0pto/9tibX/qbnS/9Ha5f/z9vf/+/37//r8+//6+/r/+vv6//n6+v/4+v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///7/3+bt/3uVu/8KN4H/ASx9/x5Llv81&#10;Xaf/P2av/z5lrv89ZK3/PWSt/z1krf89ZK3/PWSt/z1krf89ZK3/PWSt/z1krf89ZK3/PWSt/z1k&#10;rf89ZK3/PWSt/z1krf89ZK3/PWSt/z1krf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///v/09vf/nbDM/yVLjv8A&#10;JXf/CjiG/yVRm/89ZK3/QGew/z1krf89ZK3/PWSt/z1krf89ZK3/PWSt/z1krf89ZK3/PWSt/z1k&#10;rf89ZK3/PWSt/z1krf89ZK3/PWSt/z1krf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QGew/zxjrP8jT5r/CDaF/wAkd/8tUZH/pbfQ&#10;//j5+f////7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+Pn5//z9+//////////9/+bs8f/E0OD/nK/L&#10;/26JtP8yWpf/ACl5/wAneP8ALn7/AzWE/wk6h/8TQo//GUeU/x5LmP8lUZ7/LVej/zBapv83X6v/&#10;OGCs/zdfq/83X6v/N1+r/zdfq/83X6v/N1+r/zdfq/83X6v/N1+r/zdfq/83X6v/N1+r/zdfq/83&#10;X6v/N1+r/zdfq/84YKz/N1+r/zBapv8tV6P/JVGe/x5Kl/8ZR5T/EkKP/wk6h/8CNYP/AC5+/wAm&#10;eP8ALHr/N16Z/3KNtv+fss3/x9Lh/+nu8v////7///////z9+/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j6+v/9/vz/////&#10;/////f/r7/P/z9jl/7LB1v+HncD/Xn6t/zBYlv8KOoT/ACh4/wAqev8ALn7/ADKB/wY3hf8JOYf/&#10;Dj6L/xA/jP8YRpP/GUeT/xlHk/8ZR5P/GUeT/xlHk/8ZR5P/GUeT/xlHk/8ZR5P/GUeT/xlHk/8Z&#10;R5P/GUeT/xpHk/8YRZL/Dz6L/w49i/8JOYf/BjeF/wAygf8ALn3/ACl6/wApef8MO4T/NFyY/2GA&#10;rv+KoML/tMPY/9HZ5v/s8PP////9///////9/vz/+Pr6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4+vr//P38/////v//////9vj5/+Pp7//P2OX/vsrd/6e50f+FnL//YICu/09ypf8lUJH/&#10;E0CH/wAnd/8AJHX/ACp6/wAre/8AK3v/ACt7/wAre/8AK3v/ACt7/wAre/8AK3v/ACt7/wAre/8A&#10;K3v/ACt7/wAre/8AK3v/ACl6/wAjdf8AKHj/E0GI/yhSkv9Rc6f/YoGv/4iewf+putL/v8zd/9Da&#10;5v/l6vD/9/r5//////////7//P38//j6+v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r8+//+/vz////+////////////9Pb3/+Tq8P/d5Oz/&#10;ytXj/8LO3/+1xNn/scHW/5Gnxv+Dmr7/g5q+/4Oavv+Dmr7/g5q+/4Oavv+Dmr7/g5q+/4Oavv+D&#10;mr7/g5q+/4Oavv+Cmr7/gpq+/5Opx/+zwdf/tcTY/8LP3//M1uT/3eTs/+Xq8P/19/j/////////&#10;//////7//f78//r7+/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Pr5//v8+//+/vz/&#10;///9///////////////////////4+vr/8vX2//L19v/y9fb/8vX2//L19v/y9fb/8vX2//L19v/y&#10;9fb/8vX2//L19v/y9fb/8vX2//L19v/5+/r//////////////////////////f/9/vz/+vz7//j6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+vv6//v8+//7/Pv/+/z7//v8+//7/Pv/+/z7//v8+//7&#10;/Pv/+/z7//v8+//7/Pv/+/z7//v8+//7/Pv/+vv6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2.tif" o:spid="_x0000_s1027" type="#_x0000_t75" style="position:absolute;left:507;top:507;width:22659;height:22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" strokeweight="1pt">
                  <v:stroke miterlimit="4"/>
                  <v:imagedata r:id="rId18" o:title="" croptop="3675f" cropbottom="3675f" cropright="7045f"/>
                  <v:path arrowok="t"/>
                </v:shape>
                <v:shape id="image2.png" o:spid="_x0000_s1028" type="#_x0000_t75" style="position:absolute;width:23674;height:235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v3ZzFAAAA4wAAAA8AAABkcnMvZG93bnJldi54bWxET82KwjAQvgv7DmEWvGmqK1a7RlkWCiIi&#10;WH2AsRnbYjMpTbT17Y2wsMf5/me16U0tHtS6yrKCyTgCQZxbXXGh4HxKRwsQziNrrC2Tgic52Kw/&#10;BitMtO34SI/MFyKEsEtQQel9k0jp8pIMurFtiAN3ta1BH862kLrFLoSbWk6jaC4NVhwaSmzot6T8&#10;lt2NgvSyt7rbXZ7pTR/ibFZgeo9RqeFn//MNwlPv/8V/7q0O86P4K55NFtMlvH8KAMj1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p792cxQAAAOMAAAAPAAAAAAAAAAAAAAAA&#10;AJ8CAABkcnMvZG93bnJldi54bWxQSwUGAAAAAAQABAD3AAAAkQMAAAAA&#10;" strokeweight="1pt">
                  <v:stroke miterlimit="4"/>
                  <v:imagedata r:id="rId19" o:title=""/>
                  <v:path arrowok="t"/>
                </v:shape>
                <w10:wrap anchorx="margin"/>
              </v:group>
            </w:pict>
          </mc:Fallback>
        </mc:AlternateContent>
      </w:r>
      <w:r>
        <w:rPr>
          <w:noProof/>
          <w:lang w:eastAsia="de-DE"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5C51BB6E" wp14:editId="46904579">
                <wp:simplePos x="0" y="0"/>
                <wp:positionH relativeFrom="margin">
                  <wp:align>left</wp:align>
                </wp:positionH>
                <wp:positionV relativeFrom="line">
                  <wp:posOffset>92075</wp:posOffset>
                </wp:positionV>
                <wp:extent cx="3741442" cy="2038320"/>
                <wp:effectExtent l="0" t="0" r="0" b="635"/>
                <wp:wrapNone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1442" cy="2038320"/>
                          <a:chOff x="0" y="0"/>
                          <a:chExt cx="3741441" cy="2038319"/>
                        </a:xfrm>
                      </wpg:grpSpPr>
                      <pic:pic xmlns:pic="http://schemas.openxmlformats.org/drawingml/2006/picture">
                        <pic:nvPicPr>
                          <pic:cNvPr id="1073741831" name="image3.tif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rcRect l="3064" t="5097" r="3065" b="9603"/>
                          <a:stretch>
                            <a:fillRect/>
                          </a:stretch>
                        </pic:blipFill>
                        <pic:spPr>
                          <a:xfrm>
                            <a:off x="50799" y="50799"/>
                            <a:ext cx="3639842" cy="19367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2" name="image3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3741442" cy="20383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  <w:pict>
              <v:group w14:anchorId="314B00E0" id="officeArt object" o:spid="_x0000_s1026" style="position:absolute;margin-left:0;margin-top:7.25pt;width:294.6pt;height:160.5pt;z-index:251659264;mso-wrap-distance-left:0;mso-wrap-distance-right:0;mso-position-horizontal:left;mso-position-horizontal-relative:margin;mso-position-vertical-relative:line" coordsize="37414,20383" o:gfxdata="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+Pr5//j6+v/4+vr/+fv6//n7+v/5+/r/+vv6//r7+//6+/v/+vv7//r7&#10;+//6+/v/+vv7//r7+//6+/v/+vv7//r7+//6+/v/+vv7//r7+//6+/v/+vv6//n7+v/5+/r/+fv6&#10;//n6+v/4+vr/+Pr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+Pr5//j6+f/4+vr/+fv6//v8&#10;+//8/fz//f78/////f////7////+/////v//////////////////////////////////////////&#10;/////////////////////////////////////v////7////+/////f/+/vz//P38//v8+//5+/r/&#10;+Pr6//j6+f/4+vn/+P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j6+v/7/Pv////9//////////////////r7+v/f5e3/y9Xj/7nH2v+Vqsn/hp7B&#10;/4eewf9zjrj/Xn2t/159rf9efq3/Xn6t/15+rf9efq3/Xn6t/15+rf9efq3/Xn6t/15+rf9efq3/&#10;Xn6t/157rP9tibX/hZ3B/4efwv+Ppcb/s8LX/8jS4v/a4er/9ff3/////////////////////v/8&#10;/fv/+Pr6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j6+f/9/vz/////////////////8PP1&#10;/8rV4v+ru9T/jqXG/3qSuv9sibP/VHWo/0Fmn/8xWpb/EkCH/wQ1gP8ENYD/ACd3/wAXbf8AF27/&#10;ABhu/wAYbv8AGG7/ABhu/wAYbv8AGG7/ABhu/wAYbv8AGG7/ABhu/wAYbv8AFm3/ACN1/wI0gP8E&#10;NoH/DDyE/yxVlP8/ZJ3/T3Gl/2eFsf94kLj/h5/D/6a30f/Czt7/6O3y/////v////////////7/&#10;/f/5+vr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7/Pv////+////////////6u7y/8nU4f+zwtj/lKnH/3aPuP9Ha6H/IEuO/wAufP8AGm//&#10;ACN2/wAsfP8FNoP/CzuH/xxIkP8jTZT/I02U/y1Vmf84Xp//OF2f/zhdn/84XZ//OF2f/zhdn/84&#10;XZ//OF2f/zhdn/84XZ//OF2f/zhdn/84XZ//OF6g/zBXm/8kTpX/I02U/x9Kkv8OPYj/BzeE/wAu&#10;fv8AJXf/ABtv/wAnd/8ZRor/PWOc/2yIs/+No8T/rb7V/8TP4P/i6O7////+//////////7//P38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+fr6//7//f//////9ff4/93k7P/I0+L/&#10;rr7V/3yVu/8/ZJ3/GUaL/wAmdv8AKXn/BTaC/xA/if8dSI//KFGW/zddn/9FaKf/Vnax/158tv9z&#10;jcP/fpTI/36UyP+Lns//mqrY/5mq2P+Zqtj/marY/5mq2P+Zqtj/marY/5mq2P+Zqtj/marY/5mq&#10;2P+Zqtj/marY/5ur2f+PotL/f5XJ/36UyP94kMX/YX64/1h3sv9Ja6r/OmCh/yxUmP8fSpD/E0GL&#10;/wc4hP8ALHz/ACN1/xA+hv82XZn/boq0/6W30f/DzuD/2ODq/+/z9f////7////+//n7+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+Pn5//j6+v/5+vr/+fr6//n6+v/5&#10;+vr/+fr6//r7+//6+/v/+vv7//r7+//6+/v/+vv7//r7+//6+/v/+vv7//r7+//6+/v/+vv7//r7&#10;+//6+/v/+vv7//r7+//6+/v/+fr6//n6+v/5+vr/+fr6//j6+v/4+vr/+P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+Pn5//j6+v/4+vr/+fr6//r7+//7+/v//fz8//38/P///f3///7+///+/v///v7/////////&#10;//////////////////////////////////////////////////////////////////////////7+&#10;///+/v///v7///39//38/P/9/Pz/+/v7//r7+//5+vr/+Pr6//j6+v/4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n6+v/8+/v///39//////////////////v7&#10;+//m8PD/1ebm/7bV1f+x0tL/kcHB/4e7u/+Gurr/b66u/16kpP9gpaX/YKWl/2Clpf9gpaX/YKWl&#10;/2Clpf9gpaX/YKWl/2Clpf9gpaX/YKWl/2Clpf9gpaX/XqSk/3Curv+Gurr/h7u7/5LBwf+x0tL/&#10;t9XV/9Xm5v/m8PD//Pz8///////////////////9/f/8+/v/+fr6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v7&#10;+////v7////////////+/f3/5/Dw/87j4/+pzs7/ksHB/4a6uv9wrq3/X6Oj/0+bmv81jIz/MImI&#10;/xV5ef8NdHT/C3Nz/wBoZ/8AX17/AGBg/wBgYP8AYGD/AGBg/wBgYP8AYGD/AGBg/wBgYP8AYGD/&#10;AGBg/wBgYP8AYGD/AGBg/wBfXv8AaGj/C3Nz/w10dP8Wenn/MImJ/zaMjP9Qm5v/X6Oj/3Curv+G&#10;urr/ksHB/6nOzv/O4+P/5/Dw//79/f/////////////+/v/7+/v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+Za3/P2au/zxjrf8uWKL/Dz+L&#10;/wAvff8qVJT/mazK/+3x8//9/vz/+Pr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2av/zdfqP8fTJf/BzaE/wAsev8zWZf/qrvT//b3+v////3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9ZK3/PWSt/z1krf89ZK3/PWSt/z1krf8/Zq//&#10;P2Wu/y5Xof8RQIz/ACx9/wAvff9aeqv/vMnc//n6+v////7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4+vn/+Pr6//r7+//9/vz//v78/+Dm7f+jtdD/&#10;boq1/0JnoP8oUpL/G0eM/wo6g/8ALHv/ACp6/wAuf/8CNIT/DT2L/xZEk/8aSJX/JVCd/ypUoP8q&#10;VKD/LVai/y1Wo/8tVqP/LVaj/y1Wo/8tVqP/LVaj/y1Wo/8tVqP/LVaj/y1Wo/8tVqP/LVaj/y1W&#10;o/8tVqP/LVai/ytVof8qVKH/J1Ge/xxJlv8XRZT/ED+O/wQ2hf8AL3//ACt8/wArev8GN4H/GEWL&#10;/yVPkf88YZz/ZIGw/5eryf/T3Of/+/z6//7+/f/7/Pv/+fr6//j6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+Pr6//r8+//9/vz//v78//j6+v/z9vf/6/Dz/+bs8f/Z4er/vMjb/5es&#10;yf9zj7j/UXOm/0Jnn/8aR4v/CjeB/wk5g/8IOIP/BziD/wc4g/8HOIP/BziD/wc4g/8HOIP/BziD&#10;/wc4g/8HOIP/BziD/wc4g/8HOIP/BziD/wc4g/8HOIP/CTmD/wo3gv8SQIj/PGOd/05wpf9riLP/&#10;kKbG/7TC1//V3ef/5evw/+ru8v/x9fb/9/n5//3+/P/9/vz/+/z7//n6+v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6+/r//P37/////f////7////+//n7+v/v8/X/5uvx/93k7P/Z4er/ztjl&#10;/83W5P+6yNv/nLDM/5aqyP+Wqsj/lqrI/5aqyP+Wqsj/lqrI/5aqyP+Wqsj/lqrI/5aqyP+Wqsj/&#10;lqrI/5aqyP+Wqsf/mq3K/7LC1//L1uP/zdbk/9ff6f/c4+v/5Onv/+3x9P/3+fn////9////////&#10;//3//P38//r7+//4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j5+f/6+/r//f38/////f////7////////////////////+//T3+P/x9Pb/&#10;8vX2//L19v/y9fb/8vX2//L19v/y9fb/8vX2//L19v/y9fb/8vX2//L19v/y9fb/8fT2//P29//9&#10;/vz////////////////////+/////f/9/vz/+vz7//j6+v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n6+v/7/Pv//P37//z9+//8/fv//P37//z9+//8&#10;/fv//P37//z9+//8/fv//P37//z9+//8/fv//P37//z9/P/8/fv/+fv6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4+vr/+/z7//3+/P////3////9/////v//////////////////////////////&#10;////////////////////////////////////////////////////////////////////////////&#10;///////////////+/////f/+//3//P37//n7+v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+Pr6//r8+//9/vz////9/////v///////v/8//X4&#10;+P/t8fT/5uvx/+Xq8P/c4+z/2ODq/9Lb5//L1eP/yNPi/8jT4v/I0+L/yNPi/8jT4v/I0+L/yNPi&#10;/8jT4v/I0+L/yNPi/8jT4v/I0+L/yNPi/8jT4v/I0+L/yNLh/9DZ5f/X4Or/2uHr/+Pp7//m6/D/&#10;6e7y//L19v/8/fv///////////////7//v/9//z9+//5+/r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Pr6//v8&#10;+//9/vz//v/8//z9+//2+Pj/7vL1/+fs8f/h5+7/4ejv/8rW4/+qu9P/jaTE/3OPuP9tirX/TnGl&#10;/z1jnf8qVJT/Dz6G/wQ0gP8FNoH/BTaB/wU2gf8FNoH/BTaB/wU2gf8FNoH/BTaB/wU2gf8FNoH/&#10;BTaB/wU2gf8FNoH/BTaB/wUzf/8gTI7/PGOd/0Zqof9mhLD/co63/32Xvf+dsMz/xNDf/9vi6//h&#10;5+//5uvx/+zw8//z9vf/+fr6//7+/P/+//z/+/z7//n7+v/4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j5+f/5+vr/+vv7//r7+//5+vr/&#10;9/n5//n6+v/n8PD/u9fX/5fExP9sq6v/R5eX/yyIiP8ggYH/Gn5+/xZ8fP8Senr/CnZ2/wd1df8B&#10;cnL/AHBw/wd+fv8NiYn/DIiI/wyIiP8MiIj/DIiI/wyIiP8MiIj/DIiI/wyIiP8MiIj/DIiI/wyI&#10;iP8MiIj/DIiI/wyIiP8MiIj/DYmJ/wZ+fv8AcHD/AnJy/wd1df8Kdnb/Enp6/xZ8fP8bfn7/IIGB&#10;/yyIiP9Il5f/baur/5jExP+72Nj/6PDw//n6+v/3+fn/+fr6//r7+//6+/v/+fr6//j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4+fn/+fr6//v7+//9/f3//Pz8//f5+f/y&#10;9vb/7fPz/+nx8f/e6+v/w9zc/53Hx/+Furr/ca6u/0mXl/86j4//G319/xN4eP8Uenr/Enp6/xF6&#10;ev8Senr/Enp6/xJ6ev8Senr/Enp6/xJ6ev8Senr/Enp6/xJ6ev8Senr/Enp6/xJ6ev8Senr/EXp6&#10;/xJ6ev8Uenr/E3h4/xx9ff86j4//SZiY/3Gurv+Gurr/nsfH/8Pc3P/e6+v/6fHx/+3z8//y9vb/&#10;9/n5//z8/P/9/Pz/+/v7//n6+v/4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j5+f/6+/v//Pz8//79/f///v7///7+//r7&#10;+//w9fX/6vLy/+Xv7//b6ur/2Ojo/9Dj4//Q4+P/uNbW/6DHx/+cxcX/nMbG/5zGxv+cxsb/nMbG&#10;/5zGxv+cxsb/nMbG/5zGxv+cxsb/nMbG/5zGxv+cxsb/nMbG/5zFxf+gx8f/udbW/9Dk5P/Q4+P/&#10;2Ojo/9vq6v/l7+//6/Ly//D19f/6+/v///7+///+/v/+/f3//Pz8//r7+//4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5+vr//Pz8//79/f///v7/////&#10;//////////////////39/f/09/f/8vb2//L29v/y9vb/8vb2//L29v/y9vb/8vb2//L29v/y9vb/&#10;8vb2//L29v/y9vb/8vb2//L29v/y9vb/9Pf3//79/f////////////////////////7+//79/f/8&#10;/Pz/+fr6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5+vr/&#10;+/v7//z8/P/8/Pz//Pz8//z8/P/8/Pz//Pz8//z8/P/8/Pz//Pz8//z8/P/8/Pz//Pz8//z8/P/8&#10;/Pz//Pz8//v7+//5+vr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7/fv/+/38/9ri6/9siLT/ED+G/wIufv8Q&#10;P4z/LVeg/z1krf8+ZK3/PmWu/z1krf89ZK3/PWSt/z1krf89ZK3/PWSt/z1krf89ZK3/PWSt/z1k&#10;rf89ZK3/PWSt/z1krf89ZK3/PWSt/z1krf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5lrv8+Za7/PGSt/zVdp/8aSJP/AzWD/wMwfv9FZ6D/&#10;ucfb//X3+P/9/vz/+fr6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r8+//+//3/5+zw/5aryP8uVZX/AC18/wU2hP8ZR5P/MFmj/z1k&#10;rf8+Za7/PWSt/z1krf89ZK3/PWSt/z1krf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9ZK3/PWSt/z1krf89ZK3/PWSt/z1krf89ZK3/&#10;PWSt/z1krf8/Zq//OGCp/yBNl/8MPIn/AC9+/w8+hv9wi7X/0tvn//j6+f/8/fv/+P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+fr6/////v/x9fb/wM3e/2uGsv8RQIf/ACl6/wk5h/8gTJb/OWGq/0Bnr/8+Za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9ZK3/PWSt/z1krf89ZK3/PWSt/z1krf89ZK3/&#10;PWSt/z1krf89ZK3/PWSt/z1krf89ZK3/PWSt/z1krf89ZK3/PWSt/0Bmr/89ZK7/K1ag/xA/jP8A&#10;L37/AzWB/0Fmnv+esc3/6O3x/////f/7/Pv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+Pr5//n6+v/6+/r/+vv6//n7+v/4+vr/+Pn5//j5+f/v8/X/0tvm/6281P+Rpsb/dpC5/1R3&#10;qf89Y57/KFKS/yVPkP8dSY3/GEWL/xlGi/8ZRov/GUaL/xlGi/8ZRov/GUaL/xlGi/8ZRov/GUaL&#10;/xlGi/8ZRov/GUaL/xlGi/8ZRov/GUaL/xlGi/8cSIz/Ik2P/yVNkP8tVpX/Vniq/2eEsf+EnMD/&#10;qbrS/8PP3//h6O7/+fv6//j5+f/4+vr/+fr6//r7+v/6+/r/+fv6//j6+v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5+vr/+/z7//z9+//9/vz//f38//n7+v/19/j/8vX2/+/y9f/r7/P/6O3y/+fs8f/n7fH/ws7e&#10;/6y80/+xwNX/scDV/7HA1f+xwNX/scDV/7HA1f+xwNX/scDV/7HA1f+xwNX/scDV/7HA1f+xwNX/&#10;scDV/7HA1f+vvtT/vMjb/9ff6f/n7PH/5+zx/+vw8//t8fT/8fT2//X3+P/4+vn/+/z7//3+/P/8&#10;/fv/+/z7//r7+v/4+v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5+vr/+/z7//z9/P/9/vz////9/////v////7////+//r7+v/19/j/9vj4//b4+P/2+Pj/&#10;9vj4//b4+P/2+Pj/9vj4//b4+P/2+Pj/9vj4//b4+P/2+Pj/9vj4//b4+P/2+Pj/9ff4//j6+f/+&#10;//z////+/////v////3//v/9//3+/P/7/Pv/+vv6//j6+v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5+/r/+/z7//v8+//7/Pv/+/z7//v8+//7/Pv/+/z7//v8+//7&#10;/Pv/+/z7//v8+//7/Pv/+/z7//v8+//7/Pv/+/z7//v8+//6+/v/+Pr6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">
                <v:shape id="image3.tif" o:spid="_x0000_s1027" type="#_x0000_t75" style="position:absolute;left:507;top:507;width:36399;height:19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1lWjFAAAA4wAAAA8AAABkcnMvZG93bnJldi54bWxET19rwjAQfx/4HcIN9jbTzqGlGkUGY8OX&#10;YvUDHM3ZlCWX0GTafftlMPDxfv9vs5ucFVca4+BZQTkvQBB3Xg/cKzif3p8rEDEha7SeScEPRdht&#10;Zw8brLW/8ZGubepFDuFYowKTUqiljJ0hh3HuA3HmLn50mPI59lKPeMvhzsqXolhKhwPnBoOB3gx1&#10;X+23UxBjk5pjoy+VOXy40B7sMAWr1NPjtF+DSDSlu/jf/anz/GK1WL2W1aKEv58yAH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tZVoxQAAAOMAAAAPAAAAAAAAAAAAAAAA&#10;AJ8CAABkcnMvZG93bnJldi54bWxQSwUGAAAAAAQABAD3AAAAkQMAAAAA&#10;" strokeweight="1pt">
                  <v:stroke miterlimit="4"/>
                  <v:imagedata r:id="rId22" o:title="" croptop="3340f" cropbottom="6293f" cropleft="2008f" cropright="2009f"/>
                  <v:path arrowok="t"/>
                </v:shape>
                <v:shape id="image3.png" o:spid="_x0000_s1028" type="#_x0000_t75" style="position:absolute;width:37414;height:20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sUdIjGAAAA4wAAAA8AAABkcnMvZG93bnJldi54bWxET19rwjAQfx/sO4Qb+DYTrdRSjSKDyV7V&#10;7f3W3NpqcylJqt0+/SIM9ni//7fejrYTV/KhdaxhNlUgiCtnWq41vJ9enwsQISIb7ByThm8KsN08&#10;PqyxNO7GB7oeYy1SCIcSNTQx9qWUoWrIYpi6njhxX85bjOn0tTQebyncdnKuVC4ttpwaGuzppaHq&#10;chysht25H1Q2+I+xPX1W++Lwkw/5WevJ07hbgYg0xn/xn/vNpPlqmS0XsyKbw/2nBIDc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xR0iMYAAADjAAAADwAAAAAAAAAAAAAA&#10;AACfAgAAZHJzL2Rvd25yZXYueG1sUEsFBgAAAAAEAAQA9wAAAJIDAAAAAA==&#10;" strokeweight="1pt">
                  <v:stroke miterlimit="4"/>
                  <v:imagedata r:id="rId23" o:title=""/>
                  <v:path arrowok="t"/>
                </v:shape>
                <w10:wrap anchorx="margin" anchory="line"/>
              </v:group>
            </w:pict>
          </mc:Fallback>
        </mc:AlternateContent>
      </w:r>
    </w:p>
    <w:p w14:paraId="72ED4BF7" w14:textId="77777777" w:rsidR="00FE07D0" w:rsidRDefault="00FE07D0">
      <w:pPr>
        <w:pStyle w:val="Text"/>
        <w:ind w:left="720"/>
      </w:pPr>
    </w:p>
    <w:p w14:paraId="148825F0" w14:textId="77777777" w:rsidR="00FE07D0" w:rsidRDefault="00FE07D0">
      <w:pPr>
        <w:pStyle w:val="Text"/>
        <w:ind w:left="720"/>
      </w:pPr>
    </w:p>
    <w:p w14:paraId="46242E8C" w14:textId="77777777" w:rsidR="00FE07D0" w:rsidRDefault="00FE07D0">
      <w:pPr>
        <w:pStyle w:val="Text"/>
        <w:ind w:left="720"/>
      </w:pPr>
    </w:p>
    <w:p w14:paraId="751A79D6" w14:textId="77777777" w:rsidR="00FE07D0" w:rsidRDefault="00FE07D0">
      <w:pPr>
        <w:pStyle w:val="Text"/>
        <w:ind w:left="720"/>
      </w:pPr>
    </w:p>
    <w:p w14:paraId="13C103CD" w14:textId="77777777" w:rsidR="00FE07D0" w:rsidRDefault="00FE07D0">
      <w:pPr>
        <w:pStyle w:val="Text"/>
        <w:ind w:left="720"/>
      </w:pPr>
    </w:p>
    <w:p w14:paraId="6EBB8917" w14:textId="77777777" w:rsidR="00FE07D0" w:rsidRDefault="00FE07D0">
      <w:pPr>
        <w:pStyle w:val="Text"/>
        <w:ind w:left="720"/>
      </w:pPr>
    </w:p>
    <w:p w14:paraId="2B872B59" w14:textId="77777777" w:rsidR="00FE07D0" w:rsidRDefault="00FE07D0">
      <w:pPr>
        <w:pStyle w:val="Text"/>
        <w:ind w:left="720"/>
      </w:pPr>
    </w:p>
    <w:p w14:paraId="7B96AFB3" w14:textId="77777777" w:rsidR="00FE07D0" w:rsidRDefault="00FE07D0">
      <w:pPr>
        <w:pStyle w:val="Text"/>
        <w:ind w:left="720"/>
      </w:pPr>
    </w:p>
    <w:p w14:paraId="5EDF52F9" w14:textId="77777777" w:rsidR="00FE07D0" w:rsidRDefault="00FE07D0">
      <w:pPr>
        <w:pStyle w:val="Text"/>
        <w:ind w:left="720"/>
      </w:pPr>
    </w:p>
    <w:p w14:paraId="387EF87E" w14:textId="77777777" w:rsidR="00FE07D0" w:rsidRDefault="00FE07D0">
      <w:pPr>
        <w:pStyle w:val="Text"/>
        <w:ind w:left="720"/>
      </w:pPr>
    </w:p>
    <w:p w14:paraId="7A0FD209" w14:textId="77777777" w:rsidR="00FE07D0" w:rsidRDefault="00FE07D0">
      <w:pPr>
        <w:pStyle w:val="Text"/>
        <w:ind w:left="720"/>
      </w:pPr>
    </w:p>
    <w:p w14:paraId="4BF9A26C" w14:textId="77777777" w:rsidR="00FE07D0" w:rsidRDefault="00FE07D0">
      <w:pPr>
        <w:pStyle w:val="Text"/>
        <w:ind w:left="720"/>
      </w:pPr>
    </w:p>
    <w:p w14:paraId="42D8EC84" w14:textId="77777777" w:rsidR="00FE07D0" w:rsidRDefault="0045051B">
      <w:pPr>
        <w:pStyle w:val="Text"/>
        <w:ind w:left="720"/>
      </w:pPr>
      <w:r>
        <w:rPr>
          <w:noProof/>
          <w:lang w:eastAsia="de-DE"/>
        </w:rPr>
        <mc:AlternateContent>
          <mc:Choice Requires="wpg">
            <w:drawing>
              <wp:anchor distT="0" distB="0" distL="0" distR="0" simplePos="0" relativeHeight="251662336" behindDoc="0" locked="0" layoutInCell="1" allowOverlap="1" wp14:anchorId="27C61CFB" wp14:editId="7652A3D8">
                <wp:simplePos x="0" y="0"/>
                <wp:positionH relativeFrom="margin">
                  <wp:posOffset>3047366</wp:posOffset>
                </wp:positionH>
                <wp:positionV relativeFrom="line">
                  <wp:posOffset>137159</wp:posOffset>
                </wp:positionV>
                <wp:extent cx="3168650" cy="2696210"/>
                <wp:effectExtent l="0" t="0" r="0" b="8890"/>
                <wp:wrapNone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8650" cy="2696210"/>
                          <a:chOff x="0" y="-1"/>
                          <a:chExt cx="3168938" cy="2696744"/>
                        </a:xfrm>
                      </wpg:grpSpPr>
                      <pic:pic xmlns:pic="http://schemas.openxmlformats.org/drawingml/2006/picture">
                        <pic:nvPicPr>
                          <pic:cNvPr id="1073741834" name="image5.tif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rcRect l="9774" r="2374" b="6333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799"/>
                            <a:ext cx="3067339" cy="25951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5" name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2"/>
                            <a:ext cx="3168939" cy="269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  <w:pict>
              <v:group w14:anchorId="5605B1B4" id="officeArt object" o:spid="_x0000_s1026" style="position:absolute;margin-left:239.95pt;margin-top:10.8pt;width:249.5pt;height:212.3pt;z-index:251662336;mso-wrap-distance-left:0;mso-wrap-distance-right:0;mso-position-horizontal-relative:margin;mso-position-vertical-relative:line" coordorigin="" coordsize="31689,26967" o:gfxdata="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hoaH/w8PD//j4+P/4+Pj/+Pj4//j4+P/4+Pj/+Pj4//j4+P/4+Pj/+Pj4&#10;/+zs7P/4+Pj/+Pj4//j4+P/4+Pj/+Pj4//j4+P/4+Pj/+Pj4//j4+P/x8fH/+Pj4//j4+P/4+Pj/&#10;+Pj4//j4+P/4+Pj/+Pj4//j4+P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////////////////////////////////////////&#10;////////8/Pz//////////////////////////////////////////////////j4+P//////////&#10;///////////////////////////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+Pj4//j4+P/4+Pj/+Pj4//j4+P/4+Pj/+Pj4//j4+P/4+Pj/7Ozs//j4&#10;+P/4+Pj/+Pj4//j4+P/4+Pj/+Pj4//j4+P/4+Pj/+Pj4//Hx8f/4+Pj/+Pj4//j4+P/4+Pj/+Pj4&#10;//j4+P/4+Pj/+Pj4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4+Pj/+Pj4//j4+P/4+Pj/+Pj4//j4+P/4+Pj/+Pj4//j4+P/s7Oz/+Pj4//j4+P/4&#10;+Pj/+Pj4//j4+P/4+Pj/+Pj4//j4+P/4+Pj/8fHx//j4+P/4+Pj/+Pj4//j4+P/4+Pj/+Pj4//j4&#10;+P/4+Pj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j4+P/4+Pj/+Pj4//j4+P/4+Pj/+Pj4//j4+P/4+Pj/+Pj4/+zs7P/4+Pj/+Pj4//j4+P/4+Pj/&#10;+Pj4//j4+P/4+Pj/+Pj4//j4+P/x8fH/+Pj4//j4+P/4+Pj/+Pj4//j4+P/4+Pj/+Pj4//j4+P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8/Pz//Pz&#10;8//z8/P/8/Pz//Pz8//z8/P/8/Pz//Pz8//z8/P/5+fn//Pz8//z8/P/8/Pz//Pz8//z8/P/8/Pz&#10;//Pz8//z8/P/8/Pz/+zs7P/z8/P/8/Pz//Pz8//z8/P/8/Pz//Pz8//z8/P/8/Pz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lZWV/5WVl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4+Pj/+Pj4//j4+P/4&#10;+Pj/+Pj4//j4+P/4+Pj/+Pj4//j4+P/s7Oz/+Pj4//j4+P/4+Pj/+Pj4//j4+P/4+Pj/+Pj4//j4&#10;+P/4+Pj/8fHx//j4+P/4+Pj/+Pj4//j4+P/4+Pj/+Pj4//j4+P/4+Pj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j4+P/4+Pj/+Pj4//j4+P/4+Pj/&#10;+Pj4//j4+P/4+Pj/+Pj4/+zs7P/4+Pj/+Pj4//j4+P/4+Pj/+Pj4//j4+P/4+Pj/+Pj4//j4+P/x&#10;8fH/+Pj4//j4+P/4+Pj/+Pj4//j4+P/4+Pj/+Pj4//j4+P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J1OL/usfa/7rH2v+6x9r/usfa/7rH2v+6x9r/usfa/7rH2v+6x9r/usfa/7rH2v+6&#10;x9r/ydTi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Z4On/usfa/7rH2v+6x9r/usfa/7rH2v+6x9r/usfa&#10;/7rH2v+6x9r/usfa/7rH2v+6x9r/usfa/9ng6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J1OL/qrvT/3yWvP9OcKX/PmSe&#10;/xA+h/8AMn//ADJ//wAyf/8AMn//ADJ//wAyf/8AMn//ADJ//wAyf/8AMn//ADJ//wAyf/8AMn//&#10;ADJ//wAyf/8AMn//ADJ//wAyf/8QPof/PmSe/05wpf98lrz/qrvT/8nU4v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ydTi/3yWvP8+ZJ7/ADJ//wAyf/8AMn//ADJ//wAy&#10;f/8AMn//ADJ//wAyf/8AMn//JE6U/yROlP8kTpT/JE6U/yROlP8kTpT/JE6U/yROlP8kTpT/JE6U&#10;/yROlP8kTpT/JE6U/yROlP8AMn//ADJ//wAyf/8AMn//ADJ//wAyf/8AMn//ADJ//wAyf/8+ZJ7/&#10;fJa8/8nU4v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6O3x/5uuy/9dfa3/&#10;PmSe/wAyf/8AMn//ADJ//wAyf/8AMn//ADJ//wAyf/8AMn//EkCJ/yROlP8kTpT/JE6U/yROlP8k&#10;TpT/JE6U/yROlP8kTpT/JE6U/yROlP8kTpT/JE6U/yROlP8SQIn/ADJ//wAyf/8AMn//ADJ//wAy&#10;f/8AMn//ADJ//wAyf/8+ZJ7/XX2t/5uuy//o7fH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9ng6f+brsv/TnCl/xA+h/8AMn//ADJ//wAyf/8AMn//E0GK/yVPlf9J&#10;a6r/W3m0/22Hv/9/lcn/kaPU/5Gj1P+Ro9T/kaPU/5Gj1P+Ro9T/kaPU/5Gj1P+Ro9T/kaPU/5Gj&#10;1P+Ro9T/kaPU/5Gj1P+Ro9T/kaPU/5Gj1P+Ro9T/f5XJ/22Hv/9bebT/SWuq/yVPlf8TQYr/ADJ/&#10;/wAyf/8AMn//ADJ//xA+h/9OcKX/m67L/9ng6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Z4On/bYm0/y9Xlv8AMn//ADJ/&#10;/wAyf/8AMn//ADJ//xtIj/8tVpn/SGup/2OAuf91jsP/kKPT/5Cj0/+Qo9P/kKPT/5Cj0/+Qo9P/&#10;kKPT/5Cj0/+Qo9P/kKPT/5Cj0/+Qo9P/kKPT/5Cj0/+Qo9P/kKPT/5Cj0/+Qo9P/kKPT/3WOw/9j&#10;gLn/SGup/y1Wmf8bSI//ADJ//wAyf/8AMn//ADJ//wAyf/8vV5b/bYm0/9ng6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5uuy/8+ZJ7/ADJ//wAyf/8AMn//ADJ//xtHj/8+YqP/a4W+/46h0/+OodP/&#10;jqHT/46h0/+OodP/jqHT/46h0/+OodP/jqHT/46h0/+OodP/jqHT/46h0/+OodP/jqHT/46h0/+O&#10;odP/jqHT/46h0/+OodP/jqHT/46h0/+OodP/jqHT/46h0/+OodP/jqHT/46h0/+OodP/jqHT/46h&#10;0/+OodP/a4W+/z5io/8bR4//ADJ//wAyf/8AMn//ADJ//z5knv+brsv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+jt8f+LosT/H0uP/wAyf/8AMn//ADJ//wk5&#10;hf8sVZn/UHGu/3OMwv+OodL/jqHS/46h0v+OodL/jqHS/46h0v+OodL/jqHS/46h0v+OodL/jqHS&#10;/46h0v+OodL/jqHS/46h0v+OodL/jqHS/46h0v+OodL/jqHS/46h0v+OodL/jqHS/46h0v+OodL/&#10;jqHS/46h0v+OodL/jqHS/46h0v+OodL/c4zC/1Bxrv8sVZn/CTmF/wAyf/8AMn//ADJ//x9Lj/+L&#10;osT/6O3x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6q70/9dfa3/ADJ//wAyf/8AMn//EkCJ/zVcnv9y&#10;i8L/jKDR/4yg0f+MoNH/jKDR/4yg0f+MoNH/jKDR/4yg0f+MoNH/jKDR/4yg0f+MoNH/jKDR/4yg&#10;0f+MoNH/jKDR/4yg0f+MoNH/jKDR/4yg0f+MoNH/jKDR/4yg0f+MoNH/jKDR/4yg0f+MoNH/jKDR&#10;/4yg0f+MoNH/jKDR/4yg0f+MoNH/jKDR/4yg0f+MoNH/jKDR/4yg0f+MoNH/covC/zVcnv8SQIn/&#10;ADJ//wAyf/8AMn//XX2t/6q70/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8vV5b/ADJ//x1Jkf9vicP/do/H/3aPx/92j8f/do/H/3aP&#10;x/92j8f/do/H/3aPx/92j8f/do/H/3aPx/92j8f/do/H/3aPx/92j8f/do/H/3aPx/92j8f/do/H&#10;/3aPx/92j8f/do/H/3aPx/92j8f/do/H/3aPx/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vicP/HUmR/wAyf/8vV5b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3+fn/9/n5//f5+f/3+fn/9/n5//f5+f/3+fn/9/n5//f5+f/3+fn/9/n5//f5+f/3&#10;+fn/9/n5//f5+f/3+fn/9/n5//f5+f/3+fn/9/n5//f5+f/3+fn/9/n5//f5+f/3+fn/9/n5/8nU&#10;4v8QPof/ADJ//0psrP92j8f/do/H/3aPx/92j8f/do/H/3aPx/92j8f/do/H/3aPx/92j8f/do/H&#10;/3aPx/92j8f/do/H/3aPx/92j8f/do/H/3aPx/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Px/92j8f/do/H/3aPx/92j8f/&#10;Smys/wAyf/8QPof/ydTi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Z4On/PmSe/wAyf/8AMn//BziF/yRQnP8zW6b/&#10;OmGr/zphq/86Yav/OmGr/zphq/86Yav/OmGr/zphq/86Yav/OmGr/zphq/86Yav/OmGr/zphq/86&#10;Yav/OmGr/zphq/86Yav/OmGr/zphq/86Yav/OmGr/zphq/86Yav/OmGr/zphq/86Yav/OmGr/zph&#10;q/86Yav/OmGr/zphq/86Yav/OmGr/zphq/86Yav/OmGr/zphq/86Yav/OmGr/zphq/86Yav/OmGr&#10;/zphq/86Yav/OmGr/zphq/86Yav/OmGr/zNbpv8kUJz/BziF/wAyf/8AMn//PmSe/9ng6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qrvT/05wpf8AMn//ADJ/&#10;/wM1gf8ZR5P/KlWh/zhgq/84YKv/OGCr/zhgq/84YKv/OGCr/zhgq/84YKv/OGCr/zhgq/84YKv/&#10;OGCr/zhgq/84YKv/OGCr/zhgq/84YKv/OGCr/zhgq/84YKv/OGCr/zhgq/84YKv/OGCr/zhgq/84&#10;YKv/OGCr/zhgq/84YKv/OGCr/zhgq/84YKv/OGCr/zhgq/84YKv/OGCr/zhgq/84YKv/OGCr/zhg&#10;q/84YKv/OGCr/zhgq/84YKv/OGCr/ypVof8ZR5P/AzWB/wAyf/8AMn//TnCl/6q70/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7rH&#10;2v9dfa3/ADJ//wAyf/8AMn//BzeE/xxJlf8wWqX/N1+q/zdfqv83X6r/N1+q/zdfqv83X6r/N1+q&#10;/zdfqv83X6r/N1+q/zdfqv83X6r/N1+q/zdfqv83X6r/N1+q/zdfqv83X6r/N1+q/zdfqv83X6r/&#10;N1+q/zdfqv83X6r/N1+q/zdfqv83X6r/N1+q/zdfqv83X6r/N1+q/zdfqv83X6r/N1+q/zdfqv83&#10;X6r/N1+q/zdfqv83X6r/MFql/xxJlf8HN4T/ADJ//wAyf/8AMn//XX2t/7rH2v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Z4On/fJa8/x9Lj/8AMn//ADJ//wAyf/8KOof/GEWS/yRQnf8yW6f/Nl6q/zZe&#10;qv82Xqr/Nl6q/zZeqv82Xqr/Nl6q/zZeqv82Xqr/Nl6q/zZeqv82Xqr/Nl6q/zZeqv82Xqr/Nl6q&#10;/zZeqv82Xqr/Nl6q/zZeqv82Xqr/Nl6q/zZeqv82Xqr/Nl6q/zZeqv82Xqr/Nl6q/zZeqv82Xqr/&#10;Nl6q/zJbp/8kUJ3/GEWS/wo6h/8AMn//ADJ//wAyf/8fS4//fJa8/9ng6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7rH2v9tibT/ED6H/wAyf/8AMn//ADJ//wAyf/8K&#10;O4j/EUCN/x1LmP8nU5//MVun/zVeqv81Xqr/NV6q/zVeqv81Xqr/NV6q/zVeqv81Xqr/NV6q/zVe&#10;qv81Xqr/NV6q/zVeqv81Xqr/NV6q/zVeqv81Xqr/NV6q/zVeqv81Xqr/NV6q/zFbp/8nU5//HUuY&#10;/xFAjf8KO4j/ADJ//wAyf/8AMn//ADJ//xA+h/9tibT/usfa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ydTi/4uixP8+ZJ7/&#10;ADJ//wAyf/8AMn//ADJ//wAyf/8AMn//ADJ//wo6h/8NPYr/F0WR/xpIlP8aSJT/GkiU/xpIlP8a&#10;SJT/GkiU/xpIlP8aSJT/GkiU/xpIlP8aSJT/GkiU/xpIlP8XRZH/DT2K/wo6h/8AMn//ADJ//wAy&#10;f/8AMn//ADJ//wAyf/8AMn//PmSe/4uixP/J1OL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usfa/5uuy/98lrz/PmSe/x9Lj/8AMn//ADJ//wAyf/8AMn//ADJ//wAyf/8AMn//&#10;ADJ//wAyf/8AMn//ADJ//wAyf/8AMn//ADJ//wAyf/8AMn//ADJ//wAyf/8AMn//ADJ//wAyf/8f&#10;S4//PmSe/3yWvP+brsv/usfa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6x9r/usfa/3yWvP98lrz/fJa8&#10;/3yWvP98lrz/fJa8/3yWvP98lrz/fJa8/3yWvP98lrz/fJa8/3yWvP98lrz/fJa8/7rH2v+6x9r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+Pj4//j4+P/4+Pj/&#10;+Pj4//j4+P/4+Pj/+Pj4//j4+P/4+Pj/7Ozs//j4+P/4+Pj/+Pj4//j4+P/4+Pj/+Pj4//j4+P/4&#10;+Pj/+Pj4//Hx8f/4+Pj/+Pj4//j4+P/4+Pj/+Pj4//j4+P/4+Pj/+Pj4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SUlP/3+fn/9/n5//f5+f/g4uP/bXB1/0BDSf9LTlT/vcDC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J1OL/usfa/6q70/98lrz/&#10;fJa8/3yWvP98lrz/fJa8/3yWvP98lrz/fJa8/3yWvP98lrz/fJa8/3yWvP98lrz/fJa8/6q70/+6&#10;x9r/ydTi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srS3/0tOVP9AQ0n/bXB1/+Di4/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6+3u/3l7gP9AQ0n/S05U/6aprP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3p7ff9LTlT/QENJ/2Jlav/U1tj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Pz8/9fYWX/QENJ/0BDSf+bnqH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z8/P/8/Pz//Pz8//z8/P/8/Pz&#10;//Pz8//z8/P/8/Pz//Pz8//n5+f/8/Pz//Pz8//z8/P/8/Pz//Pz8//z8/P/8/Pz//Pz8//z8/P/&#10;7Ozs//Pz8//z8/P/8/Pz//Pz8//z8/P/8/Pz//Pz8//z8/P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k5WY/0BDSf9AQ0n/ZWZq/4+PkP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0dLT/2Nma/9AQ0n/V1pf/8/Q0f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5+hpP9AQ0n/QENJ/3t9gf/z8/P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+fn6P9vcnb/QENJ/0tOU//DxMb/////////////////lZWV&#10;/5SUlP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+rrK//S05U/0BDSf9vcnb/5+jo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z8/P/b3J2/0BDSf9LTlT/q6yv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w8TG/0tOVP9AQ0n/b3J2/+fn6P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8/Pz/3t9gf9AQ0n/QENJ/5+hpP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8rKzP9XWl//QENJ/2Nma//b29z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j4+P/4+Pj/+Pj4//j4+P/4+Pj/+Pj4//j4&#10;+P/4+Pj/+Pj4/+zs7P/4+Pj/+Pj4//j4+P/4+Pj/+Pj4//j4+P/4+Pj/+Pj4//j4+P/x8fH/+Pj4&#10;//j4+P/4+Pj/+Pj4//j4+P/4+Pj/+Pj4//j4+P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b29z/V1pf/0BDSf9XWV7/z9DR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n6Gk/0BDSf9AQ0n/k5WY/+zs7f//////////////////////////&#10;///////////////////////z8/P/////////////////////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29vc/2Nma/9AQ0n/S05U/8PExv//////+Pj4////////////////////&#10;//////////////////////////////Pz8//////////////////////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6usr/9LTlT/QENJ/3t9gf/z8/P////////////4+Pj/////////////&#10;////////////////////////////////////8/Pz/////////////////////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+fn6P9vcnb/QENJ/0tOVP+3uLr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+ztLb/S05U/0BDSf9vcnb/5+fo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z8/P/e32B/0BDSf9LTlT/q6yv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w8TG/0tOVP9AQ0n/YmRp/9vb3P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8/Pz/5OVmP9AQ0n/QENJ/5+hpP/4+Pj/////////////////////////////////&#10;////////////////+Pj4//////////////////////////////////////////////////Pz8///&#10;////////////////////lZWV/5WVl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+Pj4//j4+P/4+Pj/+Pj4//j4+P/4+Pj/+Pj4//j4+P/4&#10;+Pj/7Ozs//j4+P/4+Pj/+Pj4//j4+P/4+Pj/+Pj4//j4+P/4+Pj/+Pj4//Hx8f/4+Pj/+Pj4//j4&#10;+P/4+Pj/+Pj4//j4+P/4+Pj/+Pj4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9uTl//a3vf/ueYP/6ltn/+pbZ//qW2f/6ltn/+pbZ//qW2f/6ltn/+pb&#10;Z//qW2f/6ltn/+pbZ//qW2f/6ltn/+pbZ//qW2f/6ltn/+55g//ys7n//evs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+TlZj/QENJ/0BDSf+TlZj/8/Pz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vX2//Wts//rZXD/6ltn/+pbZ//qW2f/8Zig//W3vP/51tn//fT1////////&#10;//////////////////////////309f/51tn/9be8//GYoP/qW2f/6ltn/+pbZ//rZXD/9a2z//71&#10;9v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b29z/Y2Zr/0BDSf9XWl//z9DR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rW2f/rZXD/6ltn/+pbZ//teYP/98HG//309f//////////////////////&#10;//////////////////////////////////////////////////////309f/3wcb/7XmD/+pbZ//q&#10;W2f/62Vw//rW2f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nJ2g/0BDSf9AQ0n/e32B//Pz8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ymKD/6ltn/+pbZ//sb3r/+MvP////////////////////////////////&#10;////////////////////////////////////////////////////////////////////////////&#10;+MvP/+xvev/qW2f/6ltn//KYoP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5+fo/29ydv9AQ0n/S05U/8PExv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9re9/+pbZ//qW2f/86Kp//309f//////////////////////////////&#10;////////////////////////////////////////////////////////////////////////////&#10;/////////////fT1//Oiqf/qW2f/6ltn//a3vf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6usr/9LTlT/QENJ/25wdP/z8/P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KYoP/qW2f/6ltn//W3vP//////////////////////////////////&#10;////////////////////////////////////////////////////////////////////////////&#10;//////////////////////////////W3vP/qW2f/6ltn//KYoP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Pz8/97fYH/QENJ/0tOVP+rrK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zo6n/6ltn/+pbZ//0rbP/////////////////////////////////&#10;////////////////////////////////////////////////////////////////////////////&#10;//////////////////////////////////////////Sts//qW2f/6ltn//Ojqf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DxMb/S05U/0BDSf9jZmv/5+fo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+czQ/+pbZ//qW2f/86Kp////////////////////////////////&#10;////////////////////////////////////////////////////////////////////////////&#10;//////////////////////////////////////////////////////Oiqf/qW2f/6ltn//nM0P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z8/P/e32B/0BDSf9AQ0n/n6Gk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719v/rZXD/6ltn//GYoP//////////////////////////////&#10;////////////////////////////////////////////////////////////////////////////&#10;//////////////////////////////////////////////////////////////////GYoP/qW2f/&#10;62Vw//fu7/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z9DR/1daX/9AQ0n/Y2Zr/9vb3P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4+Pj/+Pj4//j4+P/4+Pj/+Pj4//j4+P/4+Pj/+Pj4//j4+P/s7Oz/&#10;+Pj4//j4+P/4+Pj/+Pj4//j4+P/4+Pj/+Pj4//j4+P/4+Pj/8fHx//j4+P/4+Pj/+Pj4//j4+P/4&#10;+Pj/+Pj4//j4+P/4+Pj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Lg4f/qW2f/6ltn//nW2f//////////////////////&#10;////////////////////////////////////////////////////////////////////////////&#10;////////////////////////////////////////////////////////////////////////////&#10;////////+dbZ/+pbZ//qW2f//evs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9vb3P9jZmv/QENJ/1daX//P0NH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7p6k/+pbZ//vhI3/////////////////////&#10;////////////////////////////////////////////////////////////////////////////&#10;////////////////////////////////////////////////////////////////////////////&#10;////////////////////74SN/+pbZ//zo6n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+foaT/QENJ/0BDSf+Fhor/8/Pz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rbnn/6ltn//fBxv//////////////&#10;////////////////////////////////////////////////////////////////////////////&#10;////////////////////////////////////////////////////////////////////////////&#10;///////////////////////////3wcb/6ltn/+xvev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b&#10;29z/Y2Zr/0BDSf9LTlT/w8TG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evs/+pbZ//qW2f//fT1////////&#10;////////////////////////////////////////////////////////////////////////////&#10;////////////////////////////////////////////////////////////////////////////&#10;//////////////////////////////////309f/qW2f/6ltn//3r7P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q6yv/0tOVP9AQ0n/e32B//Pz8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5zND/6ltn/+15g///////&#10;////////////////////////////////////////////////////////////////////////////&#10;////////////////////////////////////////////////////////////////////////////&#10;/////////////////////////////////////////////+15g//qW2f/+czQ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5+fo&#10;/29ydv9AQ0n/S05U/7e4uv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Wts//qW2f/8Zig&#10;////////////////////////////////////////////////////////////////////////////&#10;////////////////////////////////////////////////////////////////////////////&#10;////////////////////////////////////////////////////8Zig/+pbZ//1rbP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8PE&#10;xv9LTlT/QENJ/29ydv/n5+j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9a2z/+pb&#10;Z//0rbP/////////////////////////////////////////////////////////////////////&#10;////////////////////////////////////////////////////////////////////////////&#10;///////////////////////////////////////////////////////////0rbP/6ltn//Wts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Pz8/93&#10;en7/QENJ/0BDSf+rrK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1&#10;rbP/6ltn//Sts///////////////////////////////////////////////////////////////&#10;////////////////////////////////////////////////////////////////////////////&#10;//////////////////////////////////////////////////////////////////Sts//qW2f/&#10;9a2z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DxMb/&#10;S05U/0BDSf9jZmv/29vc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Wts//qW2f/9K2z////////////////////////////////////////////////////////&#10;////////////////////////////////////////////////////////////////////////////&#10;////////////////////////////////////////////////////////////////////////9K2z&#10;/+pbZ//1rbP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z8/P/k5WY&#10;/0BDSf9AQ0n/mZue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J1OL/usfa/7rH2v+6x9r/usfa/7rH2v+6x9r/usfa/7rH2v+6&#10;x9r/usfa/7rH2v+6x9r/ydTi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J1OL/qrvT&#10;/3yWvP9OcKX/PmSe/xA+h/8AMn//ADJ//wAyf/8AMn//ADJ//wAyf/8AMn//ADJ//wAyf/8AMn//&#10;ADJ//wAyf/8AMn//ADJ//wAyf/8AMn//ADJ//wAyf/8QPof/PmSe/05wpf98lrz/qrvT/8nU4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j4+P/4+Pj/+Pj4//j4+P/4+Pj/+Pj4//j4+P/4+Pj/+Pj4/+zs7P/4+Pj/+Pj4&#10;//j4+P/4+Pj/+Pj4//j4+P/4+Pj/+Pj4//j4+P/x8fH/+Pj4//j4+P/4+Pj/+Pj4//j4+P/4+Pj/&#10;+Pj4//j4+P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61tn/6ltn/+15g///////////////////////////////////////////&#10;////////////////////////////////////////////////////////////////////////////&#10;////////////////////////////////////////////////////////////////////////////&#10;/////////+15g//qW2f/+tbZ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5+hpP9A&#10;Q0n/QENJ/5OVmP/z8/P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ydTi/3yWvP8+ZJ7/ADJ//wAy&#10;f/8AMn//ADJ//wAyf/8AMn//ADJ//wAyf/8AMn//JE6U/yROlP8kTpT/JE6U/yROlP8kTpT/JE6U&#10;/yROlP8kTpT/JE6U/yROlP8kTpT/JE6U/yROlP8AMn//ADJ//wAyf/8AMn//ADJ//wAyf/8AMn//&#10;ADJ//wAyf/8+ZJ7/fJa8/8nU4v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9ng6f+brsv/TnCl/xA+h/8AMn//ADJ//wAyf/8A&#10;Mn//E0GK/yVPlf9Ja6r/W3m0/22Hv/9/lcn/kaPU/5Gj1P+Ro9T/kaPU/5Gj1P+Ro9T/kaPU/5Gj&#10;1P+Ro9T/kaPU/5Gj1P+Ro9T/kaPU/5Gj1P+Ro9T/kaPU/5Gj1P+Ro9T/f5XJ/22Hv/9bebT/SWuq&#10;/yVPlf8TQYr/ADJ//wAyf/8AMn//ADJ//xA+h/9OcKX/m67L/9ng6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uuy/8+ZJ7/ADJ//wAyf/8AMn//ADJ//xtHj/8+YqP/&#10;a4W+/46h0/+OodP/jqHT/46h0/+OodP/jqHT/46h0/+OodP/jqHT/46h0/+OodP/jqHT/46h0/+O&#10;odP/jqHT/46h0/+OodP/jqHT/46h0/+OodP/jqHT/46h0/+OodP/jqHT/46h0/+OodP/jqHT/46h&#10;0/+OodP/jqHT/46h0/+OodP/a4W+/z5io/8bR4//ADJ//wAyf/8AMn//ADJ//z5knv+brsv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8/Pz//Pz8//z8/P/8/Pz//Pz8//z8/P/8/Pz//Pz8//z8/P/5+fn//Pz8//z8/P/8/Pz//Pz&#10;8//z8/P/8/Pz//Pz8//z8/P/8/Pz/+zs7P/z8/P/8/Pz//Pz8//z8/P/8/Pz//Pz8//z8/P/8/Pz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8nU4v8QPof/ADJ//0psrP92j8f/do/H/3aPx/92j8f/do/H/3aPx/92j8f/do/H&#10;/3aPx/92j8f/do/H/3aPx/92j8f/do/H/3aPx/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Px/92j8f/do/H/3aPx/92j8f/&#10;do/H/3aPx/92j8f/Smys/wAyf/8QPof/ydTi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+pbZ//qW2f////////////////////////////////////////////4+Pj/////////&#10;////////////////////////////////////////+Pj4////////////////////////////////&#10;//////////////////Pz8//////////////////////////////////////////////////4+Pj/&#10;////////////////////////////////////////////////7Ozt/3t9gf9AQ0n/QENJ/6usr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6ltn/+pbZ/////////////////////////////////////////////j4+P//&#10;///////////////////////////////////////////////4+Pj/////////////////////////&#10;////////////////////////8/Pz////////////////////////////////////////////////&#10;//j4+P///////////////////////////////////////////8/Q0f9LTlP/QENJ/2Nma//b29z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qW2f/6ltn////////////////////////////////////////////&#10;+Pj4//////////////////////////////////////////////////j4+P//////////////////&#10;///////////////////////////////z8/P/////////////////////////////////////////&#10;////////+Pj4//////////////////////////////////Pz8/+TlZj/QENJ/0BDSf+foaT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4+Pj/&#10;+Pj4//j4+P/4+Pj/+Pj4//j4+P/4+Pj/+Pj4//j4+P/s7Oz/+Pj4//j4+P/4+Pj/+Pj4//j4+P/4&#10;+Pj/+Pj4//j4+P/4+Pj/8fHx//j4+P/4+Pj/+Pj4//j4+P/4+Pj/+Pj4//j4+P/4+Pj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6ltn/+pbZ///////////////////////////////&#10;//////////////j4+P/////////////////////////////////////////////////4+Pj/////&#10;////////////////////////////////////////////8/Pz////////////////////////////&#10;//////////////////////j4+P//////////////////////n6Gk/0BDSf9AQ0n/k5WY//Pz8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qW2f/6ltn////////////////////////&#10;////////////////////+Pj4//////////////////////////////////////////////////j4&#10;+P/////////////////////////////////////////////////z8/P/////////////////////&#10;////////////////////////////+Pj4////////////29vc/2Nma/9AQ0n/S05U/8/Q0f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+pbZ//qW2f/////////////////&#10;///////////////////////////4+Pj/////////////////////////////////////////////&#10;////+Pj4//////////////////////////////////////////////////Pz8///////////////&#10;///////////////////////////////////4+Pj//////6usr/9AQ0n/QENJ/3t9gf/z8/P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6ltn/+pbZ///////////&#10;//////////////////////////////////j4+P//////////////////////////////////////&#10;///////////4+Pj/////////////////////////////////////////////////8/Pz////////&#10;/////////////////////////////////////////+Hh4v9vcnb/QENJ/0tOVP/DxMb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qW2f/6ltn////&#10;////////////////////////////////////////+Pj4////////////////////////////////&#10;//////////////////j4+P/////////////////////////////////////////////////z8/P/&#10;//////////////////////////////////////////+rrK//S05T/0BDSf9vcnb/5+fo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+pbZ//q&#10;W2f////////////////////////////////////////////4+Pj/////////////////////////&#10;////////////////////////+Pj4////////////////////////////////////////////////&#10;//Pz8//////////////////////////////////z8/P/e32B/0BDSf9LTlP/q6yv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6ltn/+pbZ/////////////////////////////////////////////j4+P//////////////////&#10;///////////////////////////////4+Pj/////////////////////////////////////////&#10;////////8/Pz////////////////////////////w8TG/0tOVP9AQ0n/Y2Zr/+Hh4v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qW2f/6ltn////////////////////////////////////////////+Pj4////////////&#10;//////////////////////////////////////j4+P//////////////////////////////////&#10;///////////////z8/P//////////////////////4eJjf9AQ0n/QENJ/5+hpP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j4+P/4+Pj/+Pj4&#10;//j4+P/4+Pj/+Pj4//j4+P/4+Pj/+Pj4/+zs7P/4+Pj/+Pj4//j4+P/4+Pj/+Pj4//j4+P/4+Pj/&#10;+Pj4//j4+P/x8fH/+Pj4//j4+P/4+Pj/+Pj4//j4+P/4+Pj/+Pj4//j4+P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+pbZ//qW2f/////////////////////////////////&#10;///////////4+Pj/////////////////////////////////////////////////+Pj4////////&#10;//////////////////////////////////////////Pz8////////////////////////////+fn&#10;6P+HiY3/QENJ/0BDSf9AQ0n/V1pf/7e4uv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6ltn/+pbZ///////////////////////////&#10;//////////////////j4+P/////////////////////////////////////////////////4+Pj/&#10;////////////////////////////////////////////////8/Pz////////////////////////&#10;///////////////n5+j/h4mN/0BDSf9AQ0n/QENJ/1daX/+3uLr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qW2f/6ltn////////////////////&#10;////////////////////////+Pj4////////////////////////////////////////////////&#10;//j4+P/////////////////////////////////////////////////z8/P/////////////////&#10;////////////////////////////////4eHi/4eJjf9AQ0n/QENJ/0BDSf9XWl//t7i6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+pbZ//qW2f/////////////&#10;///////////////////////////////4+Pj/////////////////////////////////////////&#10;////////+Pj4//////////////////////////////////////////////////Pz8///////////&#10;///////////////////////////////////////4+Pj//////+fn6P+HiY3/QENJ/0BDSf9AQ0n/&#10;V1pf/7e4uv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6ltn/+pbZ///////&#10;//////////////////////////////////////j4+P//////////////////////////////////&#10;///////////////4+Pj/////////////////////////////////////////////////8/Pz////&#10;//////////////////////////////////////////////j4+P/////////////////n5+j/h4mN&#10;/0BDSf9AQ0n/QENJ/1daX/+ztLb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lZWV/5WVl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qW2f/6ltn&#10;////////////////////////////////////////////+Pj4////////////////////////////&#10;//////////////////////j4+P/////////////////////////////////////////////////z&#10;8/P/////////////////////////////////////////////////+Pj4////////////////////&#10;////////5+fo/4eJjf9AQ0n/QENJ/0BDSf9XWl//t7i6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+pb&#10;Z//qW2f////////////////////////////////////////////4+Pj/////////////////////&#10;////////////////////////////+Pj4////////////////////////////////////////////&#10;//////Pz8//////////////////////////////////////////////////4+Pj/////////////&#10;/////////////////////////+fn6P+HiY3/QENJ/0BDSf9AQ0n/V1pf/7e4uv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+Pj4//j4+P/4+Pj/+Pj4//j4&#10;+P/4+Pj/+Pj4//j4+P/4+Pj/7Ozs//j4+P/4+Pj/+Pj4//j4+P/4+Pj/+Pj4//j4+P/4+Pj/+Pj4&#10;//Hx8f/4+Pj/+Pj4//j4+P/4+Pj/+Pj4//j4+P/4+Pj/+Pj4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+pbZ//qW2f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+fn6P+HiY3/QENJ/0BDSf9AQ0n/V1pf/7O0tv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6ltn/+pbZ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n5+j/h4mN/0BDSf9AQ0n/QENJ/1daX/+3uLr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qW2f/6ltn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5+fo/4eJjf9AQ0n/QENJ/0BDSf9XWl//t7i6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+pbZ//qW2f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+Hh4v+HiY3/QENJ/0BDSf9A&#10;Q0n/V1pf/7e4uv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6ltn/+pbZ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n5+j/&#10;h4mN/0BDSf9AQ0n/QENJ/1daX/+3uLr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qW2f/6ltn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5+fo/4eJjf9AQ0n/QENJ/0BDSf9XWl//s7S2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+pbZ//qW2f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+fn6P+HiY3/QENJ/0BDSf9AQ0n/V1pf/7e4uv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6ltn/+pbZ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n5+j/h4mN/0BDSf9AQ0n/QENJ/1da&#10;X/+3uLr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qW2f/&#10;6ltn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4eHi/4eJjf9A&#10;Q0n/QENJ/0BDSf9XWl//t7i6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4+Pj/+Pj4//j4+P/4+Pj/+Pj4//j4+P/4&#10;+Pj/+Pj4//j4+P/s7Oz/+Pj4//j4+P/4+Pj/+Pj4//j4+P/4+Pj/+Pj4//j4+P/4+Pj/8fHx//j4&#10;+P/4+Pj/+Pj4//j4+P/4+Pj/+Pj4//j4+P/4+Pj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6ltn/+pbZ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n5+j/h4mN/0BDSf9AQ0n/QENJ/1daX/+vsb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qW2f/6ltn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5+fo/4eJjf9AQ0n/QENJ/0BDSf9XWl//t7i6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+pbZ//qW2f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+fn6P+HiY3/QENJ/0BD&#10;Sf9AQ0n/V1pf/7e4uv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6ltn/+pbZ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c&#10;3d3/h4mN/0BDSf9AQ0n/QENJ/1daX/+3uLr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qW2f/6ltn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5+fo/4eJjf9AQ0n/QENJ/0BDSf9XWl//t7i6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+pbZ//qW2f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+fn6P+HiY3/QENJ/0BDSf9AQ0n/V1pf/7O0tv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6ltn/+pbZ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n5+j/h4mN/0BDSf9AQ0n/QENJ&#10;/1daX/+3uLr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qW2f/6ltn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5+fo/4eJ&#10;jf9AQ0n/QENJ/0BDSf9XWl//t7i6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+pbZ//qW2f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+Hh4v+HiY3/QENJ/0BDSf9AQ0n/V1pf/7e4uv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Pz8//z8/P/8/Pz//Pz8//z8/P/8/Pz//Pz8//z8/P/&#10;8/Pz/+fn5//z8/P/8/Pz//Pz8//z8/P/8/Pz//Pz8//z8/P/8/Pz//Pz8//s7Oz/8/Pz//Pz8//z&#10;8/P/8/Pz//Pz8//z8/P/8/Pz//Pz8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q&#10;W2f/6ltn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5+fo/4eJjf9AQ0n/QENJ/0BDSf9XWl//&#10;s7S2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+pbZ//qW2f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+fn6P+HiY3/QENJ&#10;/0BDSf9AQ0n/V1pf/7e4uv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8nU4v98lrz/L1eW/wAy&#10;f/8AMn//ADJ//wAyf/8HOIX/FEOQ/xtJlf8nU5//LVik/zReqv80Xqr/NF6q/zReqv80Xqr/NF6q&#10;/zReqv80Xqr/NF6q/zReqv80Xqr/NF6q/zReqv80Xqr/NF6q/zReqv80Xqr/NF6q/zReqv80Xqr/&#10;NF6q/zReqv8tWKT/J1Of/xtJlf8UQ5D/BziF/wAyf/8AMn//ADJ//wAyf/8vV5b/fJa8/8nU4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6ltn/+pbZ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n5+j/h4mN/0BDSf9AQ0n/QENJ/1daX/+3uLr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6O3x/5uuy/9dfa3/H0uP/wAyf/8AMn//ADJ//wAyf/8AMn//ADJ//wc4hf8NPYr/FEKP/xpI&#10;lP8aSJT/GkiU/xpIlP8aSJT/GkiU/xpIlP8aSJT/GkiU/xpIlP8aSJT/GkiU/xpIlP8aSJT/FEKP&#10;/w09iv8HOIX/ADJ//wAyf/8AMn//ADJ//wAyf/8AMn//H0uP/119rf+brsv/6O3x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qW2f/6ltn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4eHi/4eJjf9AQ0n/QENJ/0BDSf9XWl//t7i6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2eDp/6q70/98lrz/TnCl/y9Xlv8AMn//ADJ//wAyf/8A&#10;Mn//ADJ//wAyf/8AMn//ADJ//wAyf/8AMn//ADJ//wAyf/8AMn//ADJ//wAyf/8AMn//ADJ//wAy&#10;f/8AMn//ADJ//wAyf/8AMn//L1eW/05wpf98lrz/qrvT/9ng6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+pbZ//qW2f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+fn6P+HiY3/QENJ/0BDSf9AQ0n/V1pf/7e4uv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J1OL/&#10;usfa/6q70/98lrz/fJa8/3yWvP98lrz/fJa8/3yWvP98lrz/fJa8/3yWvP98lrz/fJa8/3yWvP98&#10;lrz/fJa8/6q70/+6x9r/ydTi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6ltn/+pbZ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n5+j/h4mN/0BDSf9AQ0n/&#10;QENJ/1daX/+ztLb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qW2f/6ltn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5+fo&#10;/4eJjf9AQ0n/QENJ/0BDSf9XWl//t7i6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+pbZ//qW2f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+fn6P+HiY3/QENJ/0BDSf9AQ0n/V1pf/7e4uv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6ltn/+pbZ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h4eL/h4mN/0BDSf9AQ0n/QENJ/1daX/+3uLr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+Pj4//j4+P/4+Pj/+Pj4//j4+P/4+Pj/+Pj4//j4+P/4+Pj/7Ozs&#10;//j4+P/4+Pj/+Pj4//j4+P/4+Pj/+Pj4//j4+P/4+Pj/+Pj4//Hx8f/4+Pj/+Pj4//j4+P/4+Pj/&#10;+Pj4//j4+P/4+Pj/+Pj4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+pbZ//qW2f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+fn6P+HiY3/&#10;QENJ/0BDSf9AQ0n/V1pf/7O0tv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6ltn&#10;/+pbZ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n5+j/h4mN/0BDSf9AQ0n/QENJ/1daX/+3uLr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vh&#10;4//qW2f/6ltn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5+fo/4eJjf9AQ0n/QENJ/0BDSf9XWl//t7i6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+&#10;9fb/7nmD/+pbZ//qW2f/+czQ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+Hh4v+HiY3/QENJ/0BDSf9AQ0n/V1pf/7e4&#10;uv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KYoP/qW2f/7oyU/+pbZ//rZXD//evs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n5+j/h4mN/0BDSf9A&#10;Q0n/QENJ/1daX/+3uLr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3wsb/6ltn/+55g//37u//9re9/+pbZ//ueYP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5+fo/4eJjf9AQ0n/QENJ/0BDSf9XWl//r7Gz//////////////////////+UlJT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++Hj/+tlcP/rZXD/++Hj//j4+P//////8I6W/+pbZ//1rbP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+fn6P+HiY3/QENJ/0BDSf9AQ0n/V1pf/7e4uv/////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719v/sb3r/6ltn//fCxv//////+Pj4///////+9fb/62Vw/+pbZ//61tn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n5+j/h4mN/0BDSf9AQ0n/QENJ/1daX/+3uLr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8I6W/+pbZ//zo6n////////////4+Pj////////////61tn/6ltn/+tlcP/+&#10;9fb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3N3d/4eJjf9AQ0n/QENJ/0BD&#10;Sf9KTVL/dXZ4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4+Pj/+Pj4//j4+P/4+Pj/+Pj4//j4+P/4+Pj/+Pj4//j4+P/s7Oz/+Pj4//j4&#10;+P/4+Pj/+Pj4//j4+P/4+Pj/+Pj4//j4+P/4+Pj/8fHx//j4+P/4+Pj/+Pj4//j4+P/4+Pj/+Pj4&#10;//j4+P/4+Pj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74eP/6ltn/+tlcP/96+z/////////////////+Pj4////////////////&#10;///////vhI3/6ltn//a3vf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n5+j/X2Fl/0BDSf9AQ0n/QENJ/1ZZX/+ytLf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vX2/+tlcP/qW2f/+czQ///////////////////////4+Pj/////////&#10;//////////////3r7P/rZXD/6ltn//vh4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ioqL/4SHi/9AQ0n/QENJ/0BDSf9WWV//srS3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vhI3/6ltn//Wts/////////////////////////////j4+P//&#10;//////////////////////////nM0P/qW2f/7G96//719v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+Di4/+Eh4v/QENJ/0BDSf9AQ0n/Vllf&#10;/7K0t/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9a2z/+pbZ//vhI3/////////////////////////////////&#10;+Pj4//////////////////////////////////Ojqf/qW2f/8pig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JSU/5WVlf/3+fn/9/n5//f5+f/g4uP/hIeL/0BD&#10;Sf9AQ0n/QENJ/1ZZX/+ytLf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TQ0//qW2f/62Vw//719v//////////////////////////&#10;///////4+Pj//////////////////////////////////vX2/+55g//qW2f/8r3B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4OLj/4SHi/9AQ0n/QENJ/0BDSf9WWV//srS3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96+z/62Vw/+pbZ//61tn/////////////////////////&#10;//////////////j4+P//////////////////////////////////////++Hj/+tlcP/rZXD/++Hj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+Di4/+Eh4v/QENJ/0BDSf9AQ0n/Vllf/7K0t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+55g//qW2f/9re9////////////////////////&#10;////////////////////+Pj4////////////////////////////////////////////98LG/+pb&#10;Z//ueYP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g4uP/hIeL/0BDSf9AQ0n/QENJ/1ZZX/+ytLf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zo6n/6ltn/+6MlP//////////////////////&#10;///////////////////////////4+Pj/////////////////////////////////////////////&#10;////7oyU/+pbZ//zo6n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4OLj/4SHi/9AQ0n/QENJ&#10;/0BDSf9WWV//srS3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+czQ/+pbZ//sb3r/9+7v////////////////&#10;//////////////////////////////////j4+P//////////////////////////////////////&#10;///////////37u//7G96/+pbZ//5zND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+Di&#10;4/+Eh4v/QENJ/0BDSf9AQ0n/Vllf/7K0t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j4+P/4+Pj/+Pj4//j4+P/4+Pj/+Pj4//j4+P/4+Pj/+Pj4/+zs7P/4+Pj/+Pj4//j4+P/4&#10;+Pj/+Pj4//j4+P/4+Pj/+Pj4//j4+P/x8fH/+Pj4//j4+P/4+Pj/+Pj4//j4+P/4+Pj/+Pj4//j4&#10;+P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+9fb/7nmD/+pbZ//3wsb///////j4+P//&#10;///////////////////////////////////////////////4+Pj/////////////////////////&#10;////////////////////////+Pj4///////2t73/6ltn/++Ejf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4OLj/4SHi/9AQ0n/QENJ/0BDSf9WWV//srS3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KYoP/qW2f/8pig////////////&#10;+Pj4//////////////////////////////////////////////////j4+P//////////////////&#10;///////////////////////////////4+Pj////////////vhI3/6ltn//Wts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+Di4/+Eh4v/QENJ/0BDSf9AQ0n/&#10;Vllf/7K0t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3wsb/6ltn/+55g//+9fb/////&#10;///////4+Pj/////////////////////////////////////////////////+Pj4////////////&#10;//////////////////////////////////////j4+P////////////719v/rZXD/6ltn//rW2f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lZWV/5WVlf/3+fn/9/n5//f5+f/3+fn/9/n5//f5+f/3+fn/9/n5//f5&#10;+f/3+fn/9/n5//f5+f/3+fn/9/n5//f5+f/3+fn/9/n5//f5+f/3+fn/9/n5//f5+f/g4uP/hIeL&#10;/0BDSf9AQ0n/QENJ/1ZZX/+ytLf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++Hj/+tlcP/rZXD/++Hj////&#10;//////////////j4+P/////////////////////////////////////////////////4+Pj/////&#10;////////////////////////////////////////////+Pj4//////////////////rW2f/qW2f/&#10;62Vw//719v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4OLj/4SHi/9AQ0n/QENJ/0BDSf9WWV//srS3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719v/sb3r/6ltn//fCxv//&#10;////////////////////+Pj4//////////////////////////////////////////////////j4&#10;+P/////////////////////////////////////////////////4+Pj/////////////////////&#10;//Wts//qW2f/8I6W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+Di4/+Eh4v/QENJ/0BDSf9AQ0n/Vllf/7K0t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8I6W/+pbZ//zo6n/&#10;///////////////////////////4+Pj/////////////////////////////////////////////&#10;////+Pj4//////////////////////////////////////////////////j4+P//////////////&#10;/////////////+55g//qW2f/9re9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g4uP/hIeL/0BDSf9AQ0n/QENJ/1ZZX/+y&#10;tLf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a3vf/qW2f/7nmD&#10;//////////////////////////////////j4+P//////////////////////////////////////&#10;///////////4+Pj/////////////////////////////////////////////////+Pj4////////&#10;/////////////////////evs/+tlcP/qW2f/++Hj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3+fn/9/n5//f5+f/3+fn/9/n5//f5+f/3+fn/4OLj/4SHi/9AQ0n/&#10;QENJ/0BDSf9WWV//srS3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xzdD/6ltn/+tl&#10;cP/96+z/////////////////////////////////+Pj4////////////////////////////////&#10;//////////////////j4+P/////////////////////////////////////////////////4+Pj/&#10;////////////////////////////////+czQ/+pbZ//ueYP/9+7v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+Di4/+Eh4v/QENJ/0BDSf9AQ0n/Vllf/7K0t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vX2/+tlcP/q&#10;W2f/+tbZ///////////////////////////////////////4+Pj/////////////////////////&#10;////////////////////////+Pj4////////////////////////////////////////////////&#10;//j4+P//////////////////////////////////////8pig/+pbZ//vlZ3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g4uP/hIeL/0BDSf9AQ0n/QENJ/1ZZX/+ytLf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8nU4v+6x9r/usfa/7rH2v+6x9r/usfa/7rH2v+6x9r/usfa/7rH2v+6x9r/usfa/7rH&#10;2v/J1OL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8nU4v+qu9P/fJa8/05wpf8+ZJ7/&#10;ED6H/wAyf/8AMn//ADJ//wAyf/8AMn//ADJ//wAyf/8AMn//ADJ//wAyf/8AMn//ADJ//wAyf/8A&#10;Mn//ADJ//wAyf/8AMn//ADJ//xA+h/8+ZJ7/TnCl/3yWvP+qu9P/ydTi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+Pj4&#10;//j4+P/4+Pj/+Pj4//j4+P/4+Pj/+Pj4//j4+P/4+Pj/7Ozs//j4+P/4+Pj/+Pj4//j4+P/4+Pj/&#10;+Pj4//j4+P/4+Pj/+Pj4//Hx8f/4+Pj/+Pj4//j4+P/4+Pj/+Pj4//j4+P/4+Pj/+Pj4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9a2z&#10;/+pbZ//sgYr/////////////////////////////////////////////////+Pj4////////////&#10;//////////////////////////////////////j4+P//////////////////////////////////&#10;///////////////4+Pj////////////////////////////////////////////74eP/62Vw/+tl&#10;cP/96+z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+Di4/+Eh4v/QENJ/0BDSf9A&#10;Q0n/Vllf/7K0t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J1OL/fJa8/z5knv8AMn//ADJ//wAyf/8AMn//ADJ/&#10;/wAyf/8AMn//ADJ//wAyf/8kTpT/JE6U/yROlP8kTpT/JE6U/yROlP8kTpT/JE6U/yROlP8kTpT/&#10;JE6U/yROlP8kTpT/JE6U/wAyf/8AMn//ADJ//wAyf/8AMn//ADJ//wAyf/8AMn//ADJ//z5knv98&#10;lrz/ydTi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nM&#10;0P/qW2f/62Vw//Lp6v/////////////////////////////////////////////////4+Pj/////&#10;////////////////////////////////////////////+Pj4////////////////////////////&#10;//////////////////////j4+P/////////////////////////////////////////////////y&#10;s7n/6ltn/+55g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g4uP/&#10;hIeL/0BDSf9AQ0n/QENJ/1ZZX/+ytLf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2eDp/5uuy/9OcKX/ED6H/wAyf/8AMn//ADJ//wAyf/8TQYr/JU+V/0lr&#10;qv9bebT/bYe//3+Vyf+Ro9T/kaPU/5Gj1P+Ro9T/kaPU/5Gj1P+Ro9T/kaPU/5Gj1P+Ro9T/kaPU&#10;/5Gj1P+Ro9T/kaPU/5Gj1P+Ro9T/kaPU/5Gj1P9/lcn/bYe//1t5tP9Ja6r/JU+V/xNBiv8AMn//&#10;ADJ//wAyf/8AMn//ED6H/05wpf+brsv/2eDp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9&#10;6+z/62Vw/+pbZ//74eP/8/Pz//////////////////////////////////////////////////j4&#10;+P/////////////////////////////////////////////////4+Pj/////////////////////&#10;////////////////////////////+Pj4////////////////////////////////////////////&#10;//////j4+P/wjpb/6ltn//Ojqf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4OLj/4SHi/9AQ0n/QENJ/0BDSf9WWV//srS3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m67L/z5knv8AMn//ADJ//wAyf/8AMn//G0eP/z5io/9rhb7/jqHT/46h0/+O&#10;odP/jqHT/46h0/+OodP/jqHT/46h0/+OodP/jqHT/46h0/+OodP/jqHT/46h0/+OodP/jqHT/46h&#10;0/+OodP/jqHT/46h0/+OodP/jqHT/46h0/+OodP/jqHT/46h0/+OodP/jqHT/46h0/+OodP/jqHT&#10;/46h0/9rhb7/PmKj/xtHj/8AMn//ADJ//wAyf/8AMn//PmSe/5uuy/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+55g//qW2f/9re9///////z8/P/////////////////////////////////////////////&#10;////+Pj4//////////////////////////////////////////////////j4+P//////////////&#10;///////////////////////////////////4+Pj/////////////////////////////////////&#10;////////////+Pj4//719v/sb3r/6ltn//nM0P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/f5+f/3+fn/9/n5//f5+f/3+fn/9/n5//f5+f/3+fn/9/n5//f5+f/3+fn/9/n5//f5&#10;+f/3+fn/9/n5//f5+f/3+fn/9/n5/+Di4/+Eh4v/QENJ/0BDSf9AQ0n/Vllf/7K0t/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J1OL/bYm0/wAyf/8AMn//ADJ//xJAiv81XJ//YX+5/4Sazf+NodL/jaHS/42h0v+NodL/&#10;jaHS/42h0v+NodL/jaHS/42h0v+NodL/jaHS/42h0v+NodL/jaHS/42h0v+NodL/jaHS/42h0v+N&#10;odL/jaHS/42h0v+NodL/jaHS/42h0v+NodL/jaHS/42h0v+NodL/jaHS/42h0v+NodL/jaHS/42h&#10;0v+NodL/jaHS/42h0v+NodL/jaHS/4Sazf9hf7n/NVyf/xJAiv8AMn//ADJ//wAyf/9tibT/ydTi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zo6n/6ltn//COlv////////////Pz8///////////////////////////////////////&#10;///////////4+Pj/////////////////////////////////////////////////+Pj4////////&#10;//////////////////////////////////////////j4+P//////////////////////////////&#10;///////////////////4+Pj///////vh4//qW2f/62Vw//719v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g4uP/hIeL/0BDSf9AQ0n/QENJ/1ZZ&#10;X/+ytLf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98LG/+pbZ//sb3r//vX2////////////8/Pz////////////////////////////////&#10;//////////////////j4+P/////////////////////////////////////////////////4+Pj/&#10;////////////////////////////////////////////////+Pj4////////////////////////&#10;//////////////////////////j4+P////////////Wts//qW2f/74SN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4OLj/4SHi/9A&#10;Q0n/QENJ/0BDSf9WWV//srS3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vh4//rZXD/62Vw//vh4//////////////////z8/P/////////////////////////&#10;////////////////////////+Pj4////////////////////////////////////////////////&#10;//j4+P/////////////////////////////////////////////////4+Pj/////////////////&#10;////////////////////////////////+Pj4/////////////////++Ejf/qW2f/9a2z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KYoP/qW2f/8pig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+tbZ&#10;/+pbZ//sb3r//vX2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z8/P/8/Pz//Pz&#10;8//z8/P/8/Pz//Pz8//z8/P/8/Pz//Pz8//n5+f/8/Pz//Pz8//z8/P/8/Pz//Pz8//z8/P/8/Pz&#10;//Pz8//z8/P/7Ozs//Pz8//z8/P/8/Pz//Pz8//z8/P/8/Pz//Pz8//z8/P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9dvd/+pbZ//rZXD/++Hj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7nmD/+pbZ//2t73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719v/rbnn/6ltn//nM0P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96+z/62Vw/+tlcP/x19n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8I6W/+pbZ//zo6n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3wsb/6ltn/+x3gf/+9fb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a3vf/qW2f/7XiC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ymKD/6ltn//KYoP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61tn/6ltn/+tlcP/25OX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719v/sd4H/6ltn//nM&#10;0P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vX2/+tlcP/qW2f/+tbZ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HX2f/q&#10;W2f/62Vw//3r7P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+Di4/+Eh4v/QENJ/0BDSf9AQ0n/Vllf/7K0t//3+fn/9/n5//f5+f/3+fn/9/n5//f5&#10;+f/3+fn/9/n5//f5+f/3+fn/9/n5//f5+f/3+fn/9/n5//f5+f/3+fn/9/n5//f5+f/3+fn/ydTi&#10;/xA+h/8AMn//Smys/3aPx/92j8f/do/H/3aPx/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Px/92j8f/do/H/3aPx/92j8f/&#10;do/H/3aPx/92j8f/do/H/3aPx/92j8f/do/H/3aPx/92j8f/do/H/3aPx/92j8f/do/H/3aPx/9K&#10;bKz/ADJ//xA+h//J1OL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vhI3/6ltn//Wts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a3vf/qW2f/7nmD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9a2z/+pbZ//vhI3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COlv/qW2f/86Op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2t73/7G96//719v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vX2/+xvev/1rbP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j4+P/4+Pj/+Pj4//j4+P/4&#10;+Pj/+Pj4//j4+P/4+Pj/+Pj4/+zs7P/4+Pj/+Pj4//j4+P/4+Pj/+Pj4//j4+P/4+Pj/+Pj4//j4&#10;+P/x8fH/+Pj4//j4+P/4+Pj/+Pj4//j4+P/4+Pj/+Pj4//j4+P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+Pj4//j4+P/4+Pj/+Pj4//j4+P/4+Pj/&#10;+Pj4//j4+P/4+Pj/7Ozs//j4+P/4+Pj/+Pj4//j4+P/4+Pj/+Pj4//j4+P/4+Pj/+Pj4//Hx8f/4&#10;+Pj/+Pj4//j4+P/4+Pj/+Pj4//j4+P/4+Pj/+Pj4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3R0dP+xsbH///////j4+P//////&#10;/////+jo6P9XV1f/8/Pz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dHR0/7Gxsf//////+Pj4&#10;////////////6Ojo/0xMTP/z8/P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90dHT/sbGx////&#10;///4+Pj////////////o6Oj/TExM//Pz8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3R0dP+x&#10;sbH///////j4+P///////////+jo6P9MTEz/8/Pz///////Ly8v/c3Nz/2NjY/95eXn/1tbW////&#10;////////q6ur/29vb/9lZWX/mJiY//z8/P//////2NjY/3Nzc//IyMj/bGxs/4+Pj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4+Pj/+Pj4//j4+P/4+Pj/+Pj4//j4+P/4+Pj/+Pj4&#10;//j4+P/s7Oz/+Pj4//j4+P/4+Pj/+Pj4//j4+P/4+Pj/+Pj4//j4+P/4+Pj/8fHx//j4+P/4+Pj/&#10;+Pj4//j4+P/4+Pj/+Pj4//j4+P/4+Pj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90dHT/sbGx///////4+Pj////////////o6Oj/TExM//Pz8///////XV1d/7S0tP/8/Pz/&#10;+Pj4////////////W1tb/9zc3P////////////39/f9cXFz//////9jY2P9YWFj/9/f3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4WFhf+jo6P///////j4+P///////////9nZ2f9OTk7////////////c3Nz/j4+P&#10;/1dXV/+Hh4f/6+vr//Ly8v9MTEz/gICA/4CAgP+AgID/gICA/4CAgP//////2NjY/1lZWf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pKSk/3Nzc///////+Pj4////////////o6Oj/3Jycv//////////////&#10;/////////////6Kiov+Pj4///////1dXV//o6Oj////////////////////////////Y2Nj/WVlZ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Z2dn/4iIiP/Nzc3/3d3d/6mpqf9MTEz/0tLS////////&#10;////vb29////////////mZmZ/52dnf//////p6en/4+Pj//29vb//////+fn5/+vr6///////9jY&#10;2P9ZWVn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6+vr/lJSU/21tbf9lZWX/hoaG/9vb2///////&#10;//////////+hoaH/bGxs/2RkZP+UlJT/////////////////srKy/3Fxcf9iYmL/gYGB/9nZ2f//&#10;////2NjY/1lZWf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j4+P/4+Pj/+Pj4//j4+P/4+Pj/+Pj4//j4+P/4+Pj/+Pj4/+zs&#10;7P/4+Pj/+Pj4//j4+P/4+Pj/+Pj4//j4+P/4+Pj/+Pj4//j4+P/x8fH/+Pj4//j4+P/4+Pj/+Pj4&#10;//j4+P/4+Pj/+Pj4//j4+P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J1OL/L1eW/wAyf/8A&#10;Mn//ADJ//xlHk/8qVaD/OGCr/zhgq/84YKv/OGCr/zhgq/84YKv/OGCr/zhgq/84YKv/OGCr/zhg&#10;q/84YKv/OGCr/zhgq/84YKv/OGCr/zhgq/84YKv/OGCr/zhgq/84YKv/OGCr/zhgq/84YKv/OGCr&#10;/zhgq/84YKv/OGCr/zhgq/84YKv/OGCr/zhgq/84YKv/OGCr/zhgq/84YKv/OGCr/zhgq/84YKv/&#10;OGCr/zhgq/84YKv/OGCr/zhgq/84YKv/OGCr/ypVoP8ZR5P/ADJ//wAyf/8AMn//L1eW/8nU4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ydTi/05wpf8AMn//ADJ//wAyf/8HN4T/HEmV/yxWov82Xqr/Nl6q/zZeqv82Xqr/Nl6q/zZeqv82&#10;Xqr/Nl6q/zZeqv82Xqr/Nl6q/zZeqv82Xqr/Nl6q/zZeqv82Xqr/Nl6q/zZeqv82Xqr/Nl6q/zZe&#10;qv82Xqr/Nl6q/zZeqv82Xqr/Nl6q/zZeqv82Xqr/Nl6q/zZeqv82Xqr/Nl6q/zZeqv82Xqr/Nl6q&#10;/zZeqv82Xqr/Nl6q/zZeqv82Xqr/LFai/xxJlf8HN4T/ADJ//wAyf/8AMn//TnCl/8nU4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8/Pz//Pz8//z8/P/8/Pz//Pz8//z8/P/8/Pz//Pz8//z8/P/5+fn//Pz8//z&#10;8/P/8/Pz//Pz8//z8/P/8/Pz//Pz8//z8/P/8/Pz/+zs7P/z8/P/8/Pz//Pz8//z8/P/8/Pz//Pz&#10;8//z8/P/8/Pz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9ng6f+LosT/L1eW/wAyf/8AMn//ADJ//wM0gf8RQIz/IU6a/y9YpP82Xqr/&#10;Nl6q/zZeqv82Xqr/Nl6q/zZeqv82Xqr/Nl6q/zZeqv82Xqr/Nl6q/zZeqv82Xqr/Nl6q/zZeqv82&#10;Xqr/Nl6q/zZeqv82Xqr/Nl6q/zZeqv82Xqr/Nl6q/zZeqv82Xqr/Nl6q/zZeqv82Xqr/Nl6q/zZe&#10;qv82Xqr/Nl6q/y9YpP8hTpr/EUCM/wM0gf8AMn//ADJ//wAyf/8vV5b/i6LE/9ng6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ydTi/3yWvP8vV5b/ADJ//wAyf/8AMn//ADJ/&#10;/wc4hf8UQ5D/G0mV/ydTn/8tWKT/NF6q/zReqv80Xqr/NF6q/zReqv80Xqr/NF6q/zReqv80Xqr/&#10;NF6q/zReqv80Xqr/NF6q/zReqv80Xqr/NF6q/zReqv80Xqr/NF6q/zReqv80Xqr/NF6q/y1YpP8n&#10;U5//G0mV/xRDkP8HOIX/ADJ//wAyf/8AMn//ADJ//y9Xlv98lrz/ydTi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o7fH/m67L/119&#10;rf8fS4//ADJ//wAyf/8AMn//ADJ//wAyf/8AMn//BziF/w09iv8UQo//GkiU/xpIlP8aSJT/GkiU&#10;/xpIlP8aSJT/GkiU/xpIlP8aSJT/GkiU/xpIlP8aSJT/GkiU/xpIlP8UQo//DT2K/wc4hf8AMn//&#10;ADJ//wAyf/8AMn//ADJ//wAyf/8fS4//XX2t/5uuy//o7fH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Z4On/qrvT/3yWvP9OcKX/L1eW/wAyf/8AMn//ADJ//wAyf/8AMn//ADJ//wAy&#10;f/8AMn//ADJ//wAyf/8AMn//ADJ//wAyf/8AMn//ADJ//wAyf/8AMn//ADJ//wAyf/8AMn//ADJ/&#10;/wAyf/8vV5b/TnCl/3yWvP+qu9P/2eDp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8nU4v+6x9r/qrvT/3yWvP98&#10;lrz/fJa8/3yWvP98lrz/fJa8/3yWvP98lrz/fJa8/3yWvP98lrz/fJa8/3yWvP98lrz/qrvT/7rH&#10;2v/J1OL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4+Pj/+Pj4//j4+P/4+Pj/+Pj4//j4+P/4+Pj/+Pj4//j4+P/s7Oz/+Pj4//j4+P/4+Pj/&#10;+Pj4//j4+P/4+Pj/+Pj4//j4+P/4+Pj/8fHx//j4+P/4+Pj/+Pj4//j4+P/4+Pj/+Pj4//j4+P/4&#10;+Pj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j4&#10;+P/4+Pj/+Pj4//j4+P/4+Pj/+Pj4//j4+P/4+Pj/+Pj4/+zs7P/4+Pj/+Pj4//j4+P/4+Pj/+Pj4&#10;//j4+P/4+Pj/+Pj4//j4+P/x8fH/+Pj4//j4+P/4+Pj/+Pj4//j4+P/4+Pj/+Pj4//j4+P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x8fH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ubm//a2tr/+Pj4//j4+P/4&#10;+Pj/+Pj4//j4+P/4+Pj/+Pj4//j4+P/4+Pj/7Ozs//j4+P/4+Pj/+Pj4//j4+P/4+Pj/+Pj4//j4&#10;+P/4+Pj/+Pj4//Hx8f/4+Pj/+Pj4//j4+P/4+Pj/+Pj4//j4+P/4+Pj/+Pj4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">
                <v:shape id="image5.tif" o:spid="_x0000_s1027" type="#_x0000_t75" style="position:absolute;left:508;top:507;width:30673;height:259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+GhrIAAAA4wAAAA8AAABkcnMvZG93bnJldi54bWxET81OwkAQvpvwDpsh8SZboIFSWAiYGL0Z&#10;Ww96m3THbmN3tnRXaN/eNTHhON//7A6DbcWFet84VjCfJSCIK6cbrhW8l08PGQgfkDW2jknBSB4O&#10;+8ndDnPtrvxGlyLUIoawz1GBCaHLpfSVIYt+5jriyH253mKIZ19L3eM1httWLpJkJS02HBsMdvRo&#10;qPoufqwCylKzWhyfy+zzfBrLzfgRilen1P10OG5BBBrCTfzvftFxfrJertN5tkzh76cIgNz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VPhoayAAAAOMAAAAPAAAAAAAAAAAA&#10;AAAAAJ8CAABkcnMvZG93bnJldi54bWxQSwUGAAAAAAQABAD3AAAAlAMAAAAA&#10;" strokeweight="1pt">
                  <v:stroke miterlimit="4"/>
                  <v:imagedata r:id="rId26" o:title="" cropbottom="4150f" cropleft="6405f" cropright="1556f"/>
                  <v:path arrowok="t"/>
                </v:shape>
                <v:shape id="image5.png" o:spid="_x0000_s1028" type="#_x0000_t75" style="position:absolute;width:31689;height:269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incLIAAAA4wAAAA8AAABkcnMvZG93bnJldi54bWxET0trwkAQvgv+h2WE3upGjY9GV2kLBUE8&#10;mPaQ3obs5IHZ2ZDdxvTfd4WCx/neszsMphE9da62rGA2jUAQ51bXXCr4+vx43oBwHlljY5kU/JKD&#10;w3482mGi7Y0v1Ke+FCGEXYIKKu/bREqXV2TQTW1LHLjCdgZ9OLtS6g5vIdw0ch5FK2mw5tBQYUvv&#10;FeXX9McoyM7XmL4b/Vae0tZmL2iL3sVKPU2G1y0IT4N/iP/dRx3mR+vFOp5tFku4/xQAkPs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iop3CyAAAAOMAAAAPAAAAAAAAAAAA&#10;AAAAAJ8CAABkcnMvZG93bnJldi54bWxQSwUGAAAAAAQABAD3AAAAlAMAAAAA&#10;" strokeweight="1pt">
                  <v:stroke miterlimit="4"/>
                  <v:imagedata r:id="rId27" o:title=""/>
                  <v:path arrowok="t"/>
                </v:shape>
                <w10:wrap anchorx="margin" anchory="line"/>
              </v:group>
            </w:pict>
          </mc:Fallback>
        </mc:AlternateContent>
      </w:r>
      <w:r>
        <w:rPr>
          <w:noProof/>
          <w:lang w:eastAsia="de-DE"/>
        </w:rPr>
        <mc:AlternateContent>
          <mc:Choice Requires="wpg">
            <w:drawing>
              <wp:anchor distT="0" distB="0" distL="0" distR="0" simplePos="0" relativeHeight="251661312" behindDoc="0" locked="0" layoutInCell="1" allowOverlap="1" wp14:anchorId="5B648D6D" wp14:editId="3B928775">
                <wp:simplePos x="0" y="0"/>
                <wp:positionH relativeFrom="margin">
                  <wp:posOffset>38100</wp:posOffset>
                </wp:positionH>
                <wp:positionV relativeFrom="line">
                  <wp:posOffset>137160</wp:posOffset>
                </wp:positionV>
                <wp:extent cx="2673985" cy="2696210"/>
                <wp:effectExtent l="0" t="0" r="0" b="8890"/>
                <wp:wrapNone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3985" cy="2696210"/>
                          <a:chOff x="0" y="-1"/>
                          <a:chExt cx="2674385" cy="2696744"/>
                        </a:xfrm>
                      </wpg:grpSpPr>
                      <pic:pic xmlns:pic="http://schemas.openxmlformats.org/drawingml/2006/picture">
                        <pic:nvPicPr>
                          <pic:cNvPr id="1073741837" name="image4.tif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rcRect l="4451" t="2449" r="4451" b="2448"/>
                          <a:stretch>
                            <a:fillRect/>
                          </a:stretch>
                        </pic:blipFill>
                        <pic:spPr>
                          <a:xfrm>
                            <a:off x="50800" y="50800"/>
                            <a:ext cx="2572786" cy="25951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8" name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2"/>
                            <a:ext cx="2674386" cy="2696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  <w:pict>
              <v:group w14:anchorId="3138CB1A" id="officeArt object" o:spid="_x0000_s1026" style="position:absolute;margin-left:3pt;margin-top:10.8pt;width:210.55pt;height:212.3pt;z-index:251661312;mso-wrap-distance-left:0;mso-wrap-distance-right:0;mso-position-horizontal-relative:margin;mso-position-vertical-relative:line" coordorigin="" coordsize="26743,26967" o:gfxdata="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8eHAP8AAAD/L4fP////////76//ZwAA/wAWgf/P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f/z59n/0cnF/8AAAD/ABcn/0dvp//N6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oaGh/87Ozv/4+Pj/+Pj4//j4+P/4+Pj/+Pj4//j4+P/4+Pj/+Pj4//j4+P/s7Oz/+Pj4//j4+P/4&#10;+Pj/+Pj4//j4+P/4+Pj/+Pj4//j4+P/4+Pj/8fHx//j4+P/4+Pj/+Pj4//j4+P/4+Pj/+Pj4//j4&#10;+P/4+Pj/+Pj4//Hx8f/4+Pj/+Pj4//j4+P/4+Pj/+Pj4//j4+P/4+Pj/+Pj4//j4+P/x8fH/+Pj4&#10;//j4+P/4+Pj/+Pj4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///////////////////////////////////&#10;//////////////Pz8//////////////////////////////////////////////////4+Pj/////&#10;////////////////////////////////////////////+Pj4////////////////////////////&#10;//////////////////////j4+P///////////////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j4+P//////////////////////////////////////////&#10;///////4+Pj////////////////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4+Pj/////////////////////////////////////////////////+Pj4////&#10;////////////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4+Pj/////////////////////////////////////////&#10;////////+Pj4////////////////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j4+P/4+Pj/+Pj4//j4+P/4+Pj/+Pj4//j4+P/4+Pj/+Pj4/+zs7P/4+Pj/+Pj4&#10;//j4+P/4+Pj/+Pj4//j4+P/4+Pj/+Pj4//j4+P/x8fH/+Pj4//j4+P/4+Pj/+Pj4//j4+P/4+Pj/&#10;+Pj4//j4+P/4+Pj/8fHx//j4+P/4+Pj/+Pj4//j4+P/4+Pj/+Pj4//j4+P/4+Pj/+Pj4//Hx8f/4&#10;+Pj/+Pj4//j4+P/4+Pj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+Pj4////////////////////////////////////////&#10;//////////j4+P///////////////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j4+P/////////////////////////////////////////////////4+Pj/&#10;///////////////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j4+P//////////////////////////////////////&#10;///////////4+Pj////////////////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+Pj4//j4+P/4+Pj/+Pj4//j4+P/4+Pj/+Pj4//j4+P/4+Pj/7Ozs//j4+P/4&#10;+Pj/+Pj4//j4+P/4+Pj/+Pj4//j4+P/4+Pj/+Pj4//Hx8f/4+Pj/+Pj4//j4+P/4+Pj/+Pj4//j4&#10;+P/4+Pj/+Pj4//j4+P/x8fH/+Pj4//j4+P/4+Pj/+Pj4//j4+P/4+Pj/+Pj4//j4+P/4+Pj/8fHx&#10;//j4+P/4+Pj/+Pj4//j4+P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4+Pj/////////////////////////////////////&#10;////////////+Pj4////////////////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+Pj4//////////////////////////////////////////////////j4&#10;+P///////////////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j4+P/////////////////////////////////////////////////4+Pj/////////////&#10;///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+Pj4////////////////////////////////////&#10;//////////////j4+P///////////////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4+Pj/+Pj4//j4+P/4+Pj/+Pj4//j4+P/4+Pj/+Pj4//j4+P/s7Oz/+Pj4&#10;//j4+P/4+Pj/+Pj4//j4+P/4+Pj/+Pj4//j4+P/4+Pj/8fHx//j4+P/4+Pj/+Pj4//j4+P/4+Pj/&#10;+Pj4//j4+P/4+Pj/+Pj4//Hx8f/4+Pj/+Pj4//j4+P/4+Pj/+Pj4//j4+P/4+Pj/+Pj4//j4+P/x&#10;8fH/+Pj4//j4+P/4+Pj/+Pj4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4+Pj/////////////////////////////////////////////////+Pj4////////////&#10;////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j4+P//////////////////////////////////&#10;///////////////4+Pj////////////////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4+Pj/////////////////////////////////////////////////&#10;+Pj4////////////////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+Pj4//////////////////////////////////////////////////j4+P//////////&#10;/////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4+Pj/////////////////////////////////&#10;////////////////+Pj4////////////////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Pz8//z8/P/8/Pz//Pz8//z8/P/8/Pz//Pz8//z8/P/8/Pz/+fn5//z&#10;8/P/8/Pz//Pz8//z8/P/8/Pz//Pz8//z8/P/8/Pz//Pz8//s7Oz/8/Pz//Pz8//z8/P/8/Pz//Pz&#10;8//z8/P/8/Pz//Pz8//z8/P/7Ozs//Pz8//z8/P/8/Pz//Pz8//z8/P/8/Pz//Pz8//z8/P/8/Pz&#10;/+zs7P/z8/P/8/Pz//Pz8//z8/P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j4+P/////////////////////////////////////////////////4+Pj/////////&#10;///////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+Pj4////////////////////////////////&#10;//////////////////j4+P///////////////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j4+P//////////////////////////////////////////////&#10;///4+Pj////////////////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4+Pj/////////////////////////////////////////////////+Pj4////////&#10;////////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j4+P//////////////////////////////&#10;///////////////////4+Pj////////////////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+Pj4//j4+P/4+Pj/+Pj4//j4+P/4+Pj/+Pj4//j4+P/4+Pj/7Ozs&#10;//j4+P/4+Pj/+Pj4//j4+P/4+Pj/+Pj4//j4+P/4+Pj/+Pj4//Hx8f/4+Pj/+Pj4//j4+P/4+Pj/&#10;+Pj4//j4+P/4+Pj/+Pj4//j4+P/x8fH/+Pj4//j4+P/4+Pj/+Pj4//j4+P/4+Pj/+Pj4//j4+P/4&#10;+Pj/8fHx//j4+P/4+Pj/+Pj4//j4+P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+Pj4//////////////////////////////////////////////////j4+P//////&#10;/////////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4+Pj/////////////////////////////&#10;////////////////////+Pj4////////////////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lZWV/5WVl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/////+Pj4////////////////////////////////////////////&#10;//////j4+P///////////////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j4+P/////////////////////////////////////////////////4+Pj/////&#10;///////////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+Pj4////////////////////////////&#10;//////////////////////j4+P///////////////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4+Pj/+Pj4//j4+P/4+Pj/+Pj4//j4+P/4+Pj/+Pj4//j4+P/s&#10;7Oz/+Pj4//j4+P/4+Pj/+Pj4//j4+P/4+Pj/+Pj4//j4+P/4+Pj/8fHx//j4+P/4+Pj/+Pj4//j4&#10;+P/4+Pj/+Pj4//j4+P/4+Pj/+Pj4//Hx8f/4+Pj/+Pj4//j4+P/4+Pj/+Pj4//j4+P/4+Pj/+Pj4&#10;//j4+P/x8fH/+Pj4//j4+P/4+Pj/+Pj4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4+Pj/////////////////////////////////////////////////+Pj4////&#10;////////////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4+Pj/////////////////////////////////////////&#10;////////+Pj4////////////////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+Pj4//////////////////////////////////////////////////j4+P//&#10;/////////////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j4+P/4+Pj/+Pj4//j4+P/4+Pj/+Pj4//j4+P/4+Pj/+Pj4&#10;/+zs7P/4+Pj/+Pj4//j4+P/4+Pj/+Pj4//j4+P/4+Pj/+Pj4//j4+P/x8fH/+Pj4//j4+P/4+Pj/&#10;+Pj4//j4+P/4+Pj/+Pj4//j4+P/4+Pj/8fHx//j4+P/4+Pj/+Pj4//j4+P/4+Pj/+Pj4//j4+P/4&#10;+Pj/+Pj4//Hx8f/4+Pj/+Pj4//j4+P/4+Pj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j4+P/////////////////////////////////////////////////4+Pj/&#10;///////////////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j4+P//////////////////////////////////////&#10;///////////4+Pj////////////////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4+Pj/////////////////////////////////////////////////+Pj4&#10;////////////////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ydTi/7rH2v+6x9r/usfa/7rH2v+6x9r/usfa/7rH2v+6&#10;x9r/usfa/7rH2v+6x9r/usfa/7rH2v/J1OL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usfa/4uixP98lrz/TnCl/z5knv8QPof/ADJ//wAyf/8AMn//ADJ//wAy&#10;f/8AMn//ADJ//wAyf/8AMn//ADJ//wAyf/8AMn//ADJ//wAyf/8AMn//ADJ//wAyf/8AMn//ADJ/&#10;/xA+h/8+ZJ7/TnCl/3yWvP+LosT/usfa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+Pj4//j4+P/4+Pj/+Pj4//j4+P/4+Pj/+Pj4//j4+P/4&#10;+Pj/7Ozs//j4+P/4+Pj/+Pj4//j4+P/4+Pj/+Pj4//j4+P/4+Pj/+Pj4//Hx8f/4+Pj/+Pj4//j4&#10;+P/4+Pj/+Pj4//j4+P/4+Pj/+Pj4//j4+P/x8fH/+Pj4//j4+P/4+Pj/+Pj4//j4+P/4+Pj/+Pj4&#10;//j4+P/4+Pj/8fHx//j4+P/4+Pj/+Pj4//j4+P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ydTi/4uixP8+ZJ7/H0uP/wAyf/8AMn//ADJ//wAyf/8AMn//ADJ/&#10;/wAyf/8AMn//ADJ//yROlP8kTpT/JE6U/yROlP8kTpT/JE6U/yROlP8kTpT/JE6U/yROlP8kTpT/&#10;JE6U/yROlP8kTpT/JE6U/wAyf/8AMn//ADJ//wAyf/8AMn//ADJ//wAyf/8AMn//ADJ//x9Lj/8+&#10;ZJ7/i6LE/8nU4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9ng6f+brsv/PmSe/xA+h/8AMn//ADJ//wAyf/8AMn//&#10;ADJ//yVPlf83XZ//SWuq/22Hv/9th7//kaTU/5Gk1P+RpNT/kaTU/5Gk1P+RpNT/kaTU/5Gk1P+R&#10;pNT/kaTU/5Gk1P+RpNT/kaTU/5Gk1P+RpNT/kaTU/5Gk1P+RpNT/kaTU/5Gk1P+RpNT/bYe//22H&#10;v/9Ja6r/N12f/yVPlf8AMn//ADJ//wAyf/8AMn//ADJ//xA+h/8+ZJ7/m67L/9ng6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+Pj4//////////////////////////////////////////////////j4&#10;+P///////////////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2eDp/22JtP8vV5b/ADJ//wAyf/8A&#10;Mn//ADJ//xtHj/8+Y6P/Yn+5/32UyP+PotP/j6LT/4+i0/+PotP/j6LT/4+i0/+PotP/j6LT/4+i&#10;0/+PotP/j6LT/4+i0/+PotP/j6LT/4+i0/+PotP/j6LT/4+i0/+PotP/j6LT/4+i0/+PotP/j6LT&#10;/4+i0/+PotP/j6LT/4+i0/+PotP/j6LT/4+i0/+PotP/j6LT/4+i0/99lMj/Yn+5/z5jo/8bR4//&#10;ADJ//wAyf/8AMn//ADJ//y9Xlv9tibT/2eDp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j4+P/////////////////////////////////////////////////4+Pj/////////////&#10;///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+Pj4////////////////////////////////////&#10;//////////////j4+P///////////////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j4+P/////////////////////////////////////////////////4&#10;+Pj////////////////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z8/P/8/Pz//Pz8//z8/P/8/Pz//Pz8//z8/P/8/Pz&#10;//Pz8//n5+f/8/Pz//Pz8//z8/P/8/Pz//Pz8//z8/P/8/Pz//Pz8//z8/P/7Ozs//Pz8//z8/P/&#10;8/Pz//Pz8//z8/P/8/Pz//Pz8//z8/P/8/Pz/+zs7P/z8/P/8/Pz//Pz8//z8/P/8/Pz//Pz8//z&#10;8/P/8/Pz//Pz8//s7Oz/8/Pz//Pz8//z8/P/8/Pz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4+Pj/////////////////////////////////////////////////&#10;+Pj4////////////////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+Pj4//////////////////////////////////////////////////j4+P//////////&#10;/////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4+Pj/////////////////////////////////&#10;////////////////+Pj4////////////////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+Pj4////////////////////////////////////////////////&#10;//j4+P///////////////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brsv/ADJ//wc4g/9gfrn/do/H/3aPx/92j8f/do/H/3aP&#10;x/92j8f/do/H/3aPx/92j8f/do/H/3aPx/92j8f/do/H/3aPx/92j8f/do/H/3aPx/92j8f/do/H&#10;/3aPx/92j8f/do/H/3aPx/92j8f/do/H/3aPx/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Px/92j8f/do/H/3aPx/92j8f/&#10;do/H/3aPx/92j8f/do/H/3aPx/9gfrn/BziD/wAyf/+brsv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j4+P/4+Pj/+Pj4//j4+P/4+Pj/+Pj4//j4+P/4&#10;+Pj/+Pj4/+zs7P/4+Pj/+Pj4//j4+P/4+Pj/+Pj4//j4+P/4+Pj/+Pj4//j4+P/x8fH/+Pj4//j4&#10;+P/4+Pj/+Pj4//j4+P/4+Pj/+Pj4//j4+P/4+Pj/8fHx//j4+P/4+Pj/+Pj4//j4+P/4+Pj/+Pj4&#10;//j4+P/4+Pj/+Pj4//Hx8f/4+Pj/+Pj4//j4+P/4+Pj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j4+P//////////////////////////////////////////////&#10;///4+Pj////////////////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4+Pj/////////////////////////////////////////////////+Pj4////////&#10;////////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j4+P//////////////////////////////&#10;///////////////////4+Pj////////////////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4+Pj/////////////////////////////////////////////&#10;////+Pj4////////////////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+Pj4//j4+P/4+Pj/+Pj4//j4+P/4+Pj/+Pj4&#10;//j4+P/4+Pj/7Ozs//j4+P/4+Pj/+Pj4//j4+P/4+Pj/+Pj4//j4+P/4+Pj/+Pj4//Hx8f/4+Pj/&#10;+Pj4//j4+P/4+Pj/+Pj4//j4+P/4+Pj/+Pj4//j4+P/x8fH/+Pj4//j4+P/4+Pj/+Pj4//j4+P/4&#10;+Pj/+Pj4//j4+P/4+Pj/8fHx//j4+P/4+Pj/+Pj4//j4+P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lZWV/5WVl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/////+Pj4////////////////////////////////////////////&#10;//////j4+P///////////////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j4+P/////////////////////////////////////////////////4+Pj/////&#10;///////////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+Pj4////////////////////////////&#10;//////////////////////j4+P///////////////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j4+P//////////////////////////////////////////&#10;///////4+Pj////////////////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4+Pj/+Pj4//j4+P/4+Pj/+Pj4//j4+P/4&#10;+Pj/+Pj4//j4+P/s7Oz/+Pj4//j4+P/4+Pj/+Pj4//j4+P/4+Pj/+Pj4//j4+P/4+Pj/8fHx//j4&#10;+P/4+Pj/+Pj4//j4+P/4+Pj/+Pj4//j4+P/4+Pj/+Pj4//Hx8f/4+Pj/+Pj4//j4+P/4+Pj/+Pj4&#10;//j4+P/4+Pj/+Pj4//j4+P/x8fH/+Pj4//j4+P/4+Pj/+Pj4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4+Pj/////////////////////////////////////////&#10;////////+Pj4////////////////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+Pj4//////////////////////////////////////////////////j4+P//&#10;/////////////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+Pj4////////////////////////////////////////&#10;//////////j4+P///////////////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j4+P/4+Pj/+Pj4//j4+P/4+Pj/+Pj4&#10;//j4+P/4+Pj/+Pj4/+zs7P/4+Pj/+Pj4//j4+P/4+Pj/+Pj4//j4+P/4+Pj/+Pj4//j4+P/x8fH/&#10;+Pj4//j4+P/4+Pj/+Pj4//j4+P/4+Pj/+Pj4//j4+P/4+Pj/8fHx//j4+P/4+Pj/+Pj4//j4+P/4&#10;+Pj/+Pj4//j4+P/4+Pj/+Pj4//Hx8f/4+Pj/+Pj4//j4+P/4+Pj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j4+P//////////////////////////////////////&#10;///////////4+Pj////////////////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4+Pj/////////////////////////////////////////////////+Pj4&#10;////////////////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4+Pj/////////////////////////////////////&#10;////////////+Pj4////////////////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8/Pz//Pz8//z8/P/8/Pz//Pz8//z&#10;8/P/8/Pz//Pz8//z8/P/5+fn//Pz8//z8/P/8/Pz//Pz8//z8/P/8/Pz//Pz8//z8/P/8/Pz/+zs&#10;7P/z8/P/8/Pz//Pz8//z8/P/8/Pz//Pz8//z8/P/8/Pz//Pz8//s7Oz/8/Pz//Pz8//z8/P/8/Pz&#10;//Pz8//z8/P/8/Pz//Pz8//z8/P/7Ozs//Pz8//z8/P/8/Pz//Pz8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j4+P/////////////////////////////////////////////////4+Pj/////////////&#10;///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xMXF/4eIiP9VVVX/VVVV/1VVVf9fX1//m5yc/9ja2v/3&#10;+fn/9/n5//f5+f/3+fn/9/n5//f5+f/3+fn/9/n5//f5+f/3+fn/9/n5//f5+f/3+fn/9/n5//f5&#10;+f/3+fn/9/n5//f5+f/J1OL/L1eW/wAyf/8IOYX/Llii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9ZK3/PWSt/z1krf89ZK3/PWSt/z1krf89ZK3/&#10;PWSt/z1krf8uWKL/CDmF/wAyf/8vV5b/ydTi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+Pj4////////////////////////////////////&#10;//////////////j4+P///////////////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j4+P/////////////////////////////////////////////////4&#10;+Pj////////////////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4+Pj/////////////////////////////////////////////////+Pj4////////////&#10;////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j4+P//////////////////////////////////&#10;///////////////4+Pj////////////////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87Q0P+RkpL/X19f/1VVVf9VVVX/VVVV/5GSkv/O0ND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4+Pj/+Pj4//j4+P/4+Pj/+Pj4&#10;//j4+P/4+Pj/+Pj4//j4+P/s7Oz/+Pj4//j4+P/4+Pj/+Pj4//j4+P/4+Pj/+Pj4//j4+P/4+Pj/&#10;8fHx//j4+P/4+Pj/+Pj4//j4+P/4+Pj/+Pj4//j4+P/4+Pj/+Pj4//Hx8f/4+Pj/+Pj4//j4+P/4&#10;+Pj/+Pj4//j4+P/4+Pj/+Pj4//j4+P/x8fH/+Pj4//j4+P/4+Pj/+Pj4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4uTk/7Cxsf9paWn/VVVV/1VVVf9VVVX/c3Nz/7q7u//s7u7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7rH2v9dfa3/ED6H/wAyf/8AMn//ADJ//wo7iP8RQI3/HUuY/ytVof81Xqr/NV6q/zVeqv81&#10;Xqr/NV6q/zVeqv81Xqr/NV6q/zVeqv81Xqr/NV6q/zVeqv81Xqr/NV6q/zVeqv81Xqr/NV6q/zVe&#10;qv81Xqr/NV6q/zVeqv81Xqr/NV6q/zVeqv81Xqr/NV6q/zVeqv81Xqr/NV6q/zVeqv81Xqr/NV6q&#10;/zVeqv81Xqr/NV6q/ytVof8dS5j/EUCN/wo7iP8AMn//ADJ//wAyf/8QPof/XX2t/7rH2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+Pj4//////////////////////////////////////////////////j4+P//////////&#10;/////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xMXF/4eIiP9VVVX/VVVV/1VVVf9f&#10;X1//m5yc/9ja2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ydTi/3yWvP8fS4//ADJ//wAy&#10;f/8AMn//ADJ//wAyf/8OPYr/G0iV/yBNmv8nUp7/NF2p/zRdqf80Xan/NF2p/zRdqf80Xan/NF2p&#10;/zRdqf80Xan/NF2p/zRdqf80Xan/NF2p/zRdqf80Xan/NF2p/zRdqf80Xan/NF2p/zRdqf80Xan/&#10;NF2p/zRdqf80Xan/NF2p/ydSnv8gTZr/G0iV/w49iv8AMn//ADJ//wAyf/8AMn//ADJ//x9Lj/98&#10;lrz/ydTi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4+Pj/////////////////////////////////&#10;////////////////+Pj4////////////////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i5OT/m5yc/19f&#10;X/9VVVX/VVVV/1VVVf+HiIj/uru7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o7fH/qrvT/119rf8fS4//ADJ//wAyf/8AMn//ADJ//wAyf/8AMn//&#10;ADJ//w09iv8NPYr/E0KP/xpHlP8aR5T/GkeU/xpHlP8aR5T/GkeU/xpHlP8aR5T/GkeU/xpHlP8a&#10;R5T/GkeU/xpHlP8aR5T/GkeU/xNCj/8NPYr/DT2K/wAyf/8AMn//ADJ//wAyf/8AMn//ADJ//wAy&#10;f/8fS4//XX2t/6q70//o7fH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+zu7v+6u7v/c3Nz/1VVVf9VVVX/VVVV/2lpaf+mp6f/4uTk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usfa/4uixP9tibT/PmSe/xA+h/8AMn//ADJ//wAyf/8AMn//ADJ//wAyf/8AMn//ADJ//wAy&#10;f/8AMn//ADJ//wAyf/8AMn//ADJ//wAyf/8AMn//ADJ//wAyf/8AMn//ADJ//wAyf/8AMn//ADJ/&#10;/xA+h/8+ZJ7/bYm0/4uixP+6x9r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+Pj4////////////////////////////////////////////////&#10;//j4+P///////////////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87Q0P+RkpL/X19f/1VVVf9VVVX/VVVV/5GSkv/O0ND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J1OL/usfa&#10;/6q70/98lrz/fJa8/3yWvP98lrz/fJa8/3yWvP98lrz/fJa8/3yWvP98lrz/fJa8/3yWvP98lrz/&#10;fJa8/3yWvP+qu9P/usfa/8nU4v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4uTk/7Cxsf9paWn/VVVV/1VVVf9VVVX/c3Nz/7q7&#10;u//s7u7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j4+P/////////////////////////////////////////////////4+Pj/////////&#10;///////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xMXF/4eIiP9VVVX/VVVV&#10;/1VVVf9fX1//m5yc/9ja2v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+Pj4////////////////////////////////&#10;//////////////////j4+P///////////////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9/n5//f5+f/3+fn/9/n5&#10;//f5+f/3+fn/9/n5//f5+f/3+fn/9/n5//f5+f/3+fn/9/n5//f5+f/3+fn/9/n5//f5+f/i5OT/&#10;m5yc/19fX/9VVVX/VVVV/1VVVf+HiIj/uru7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+zu7v+6u7v/c3Nz/1VVVf9VVVX/VVVV/2lpaf+mp6f/4uTk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j4+P/4+Pj/+Pj4//j4+P/4&#10;+Pj/+Pj4//j4+P/4+Pj/+Pj4/+zs7P/4+Pj/+Pj4//j4+P/4+Pj/+Pj4//j4+P/4+Pj/+Pj4//j4&#10;+P/x8fH/+Pj4//j4+P/4+Pj/+Pj4//j4+P/4+Pj/+Pj4//j4+P/4+Pj/8fHx//j4+P/4+Pj/+Pj4&#10;//j4+P/4+Pj/+Pj4//j4+P/4+Pj/+Pj4//Hx8f/4+Pj/+Pj4//j4+P/4+Pj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bk5f/2t73/&#10;7nmD/+pbZ//qW2f/6ltn/+pbZ//qW2f/6ltn/+pbZ//qW2f/6ltn/+pbZ//qW2f/6ltn/+pbZ//q&#10;W2f/6ltn/+pbZ//ueYP/8rO5//3r7P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4uTk/7Cxsf9paWn/VVVV/1VVVf9VVVX/&#10;c3Nz/7q7u//s7u7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4+Pj/////////////////////////////////////////////////+Pj4////////&#10;////////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719v/1rbP/62Vw/+pbZ//qW2f/6ltn//GYoP/1t7z/+dbZ//309f//////////////&#10;///////////////////99PX/+dbZ//W3vP/xmKD/6ltn/+pbZ//qW2f/62Vw//Wts//+9fb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xMXF/4eIiP9V&#10;VVX/VVVV/1VVVf9fX1//m5yc/9ja2v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j4+P//////////////////////////////&#10;///////////////////4+Pj////////////////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61tn/62Vw/+pbZ//qW2f/7XmD//fBxv/99PX/////&#10;///////////////////////////////////////////////////////////////////////99PX/&#10;98HG/+15g//qW2f/6ltn/+tlcP/61tn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i5OT/m5yc/19fX/9VVVX/VVVV/1VVVf+HiIj/uru7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8pig/+pbZ//qW2f/&#10;7G96//jLz///////////////////////////////////////////////////////////////////&#10;//////////////////////////////////////////jLz//sb3r/6ltn/+pbZ//ymKD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+zu7v+6u7v/c3Nz/1VVVf9VVVX/VVVV/2lpaf+mp6f/4uTk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4+Pj/////////////////////////////////////////////&#10;////+Pj4////////////////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a3vf/qW2f/6ltn//Oiqf/99PX/////////////////////////////////////////&#10;////////////////////////////////////////////////////////////////////////////&#10;//309f/zoqn/6ltn/+pbZ//2t73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/f5+f/3+fn/9/n5/87Q0P+RkpL/X19f/1VVVf9VVVX/VVVV/5GSkv/O&#10;0ND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ymKD/6ltn/+pbZ//1t7z/////////////////////&#10;////////////////////////////////////////////////////////////////////////////&#10;///////////////////////////////////////////1t7z/6ltn/+pbZ//ymKD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4uTk/7Cxsf9paWn/VVVV/1VV&#10;Vf9VVVX/c3Nz/7q7u//s7u7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+Pj4//////////////////////////////////////////////////j4+P//////&#10;/////////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86Op/+pbZ//qW2f/&#10;9K2z////////////////////////////////////////////////////////////////////////&#10;////////////////////////////////////////////////////////////////////////////&#10;///0rbP/6ltn/+pbZ//zo6n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xMXF&#10;/4eIiP9VVVX/VVVV/1VVVf9fX1//m5yc/9ja2v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4+Pj/////////////////////////////&#10;////////////////////+Pj4////////////////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nM0P/qW2f/6ltn//Oiqf//////////////////////////////////////////////&#10;////////////////////////////////////////////////////////////////////////////&#10;///////////////////////////////////////zoqn/6ltn/+pbZ//5zND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i5OT/m5yc/19fX/9VVVX/VVVV/1VVVf+HiIj/uru7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+9fb/62Vw/+pbZ//xmKD/////////////////////&#10;////////////////////////////////////////////////////////////////////////////&#10;///////////////////////////////////////////////////////////////////////////x&#10;mKD/6ltn/+tlcP/37u/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lZWV/5GRkf+6u7v/c3Nz/1VVVf9VVVX/VVVV/2lpaf+mp6f/4uTk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6enp/7S0tP9qamr/&#10;VVVV/1VVVf9VVVX/c3Nz/7q7u//s7u7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ycnJ/4aGhv9VVVX/VVVV/1VVVf9fX1//cXFx/4mJi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+Pj4////////////////////////////&#10;//////////////////////j4+P///////////////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6255/+pbZ//3wcb/////////////////////////////////////////////////////////////&#10;////////////////////////////////////////////////////////////////////////////&#10;////////////////////////////////////////////////////////98HG/+pbZ//sb3r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p6en/n5+f/19fX/9VVVX/VVVV/1VVVf+Kior/v7+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T09P+/v7//dHR0/1VVVf9VVVX/VVVV/2pqav+kpKT/&#10;6enp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9TU1P+UlJT/X19f/1VVVf9V&#10;VVX/VVVV/5SUlP/U1NT///////Pz8///////////////////////lZWV/5SUlP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6enp/7S0&#10;tP9paWn/VVVV/1VVVf9VVVX/dHR0/7+/v//09PT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ycnJ/4qKiv9VVVX/VVVV/1VVVf9fX1//n5+f/9/f3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p6en/n5+f/19fX/9VVVX/VVVV/1VVVf+Kior/urq6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+3t7f+/v7//dHR0/1VVVf9VVVX/VVVV/2pq&#10;av+qqqr/6enp///////4+Pj///////////////////////////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6enp/7S0tP9qamr/VVVV/1VVVf9VVVX/dHR0/7+/v//09PT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ycnJ/4qKiv9VVVX/VVVV/1VVVf9fX1//n5+f/9nZ2f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sd4H/6ltn//fBxv//////////////////////////////////////////////////////////&#10;////////////////////////////////////////////////////////////////////////////&#10;///////////////////////////////////////////////////////////3wcb/6ltn/+55g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j4+P/n5+f/19fX/9VVVX/VVVV/1VVVf+Kior/v7+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++wtv/qW2f/7G96////////////////////////////&#10;////////////////////////////////////////////////////////////////////////////&#10;////////////////////////////////////////////////////////////////////////////&#10;/////////////+xvev/qW2f/9re9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T09P+/v7//dHR0/1VVVf9VVVX/&#10;VVVV/2pqav+qqqr/6enp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usfa/7rH2v+6x9r/usfa/7rH2v+6x9r/usfa/7rH2v+6x9r/usfa/7rH2v+6x9r/usfa/7rH2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9TU1P+U&#10;lJT/X19f/1VVVf9VVVX/VVVV/5SUlP/U1NT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usfa/5uuy/98&#10;lrz/TnCl/z5knv8QPof/ADJ//wAyf/8AMn//ADJ//wAyf/8AMn//ADJ//wAyf/8AMn//ADJ//wAy&#10;f/8AMn//ADJ//wAyf/8AMn//ADJ//wAyf/8AMn//ED6H/z5knv9OcKX/fJa8/5uuy/+6x9r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9a2z/+pbZ//rZXD//fT1////////////////////////////////&#10;////////////////////////////////////////////////////////////////////////////&#10;/////////////////////////////////////////////////////////////////fT1/+tlcP/q&#10;W2f/8amv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6enp/7S0tP9qamr/VVVV/1VVVf9VVVX/dHR0/7+/v//t7e3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2eDp/5uu&#10;y/9OcKX/L1eW/wAyf/8AMn//ADJ//wAyf/8AMn//ADJ//wAyf/8AMn//ADJ//yROlP8kTpT/JE6U&#10;/yROlP8kTpT/JE6U/yROlP8kTpT/JE6U/yROlP8kTpT/JE6U/yROlP8kTpT/ADJ//wAyf/8AMn//&#10;ADJ//wAyf/8AMn//ADJ//wAyf/8AMn//L1eW/05wpf+brsv/2eDp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j4+P/////////////////////////////////////////////////4+Pj/&#10;///////////////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+9fb/7G96/+pbZ//vhI3/&#10;////////////////////////////////////////////////////////////////////////////&#10;////////////////////////////////////////////////////////////////////////////&#10;///////////////////vhI3/6ltn/+xvev/37u/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xcXF/4qKiv9VVVX/VVVV/1VVVf9fX1//n5+f/9/f3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6x9r/XX2t/y9Xlv8AMn//ADJ//wAyf/8AMn//ADJ//xxIj/8uVpr/SWuq/22Hv/9th7//&#10;kaTU/5Gk1P+RpNT/kaTU/5Gk1P+RpNT/kaTU/5Gk1P+RpNT/kaTU/5Gk1P+RpNT/kaTU/5Gk1P+R&#10;pNT/kaTU/5Gk1P+RpNT/kaTU/5Gk1P9th7//bYe//0lrqv8uVpr/HEiP/wAyf/8AMn//ADJ//wAy&#10;f/8AMn//L1eW/119rf+6x9r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74eP/6ltn/+pbZ//xmKD/////////////////////////////////////////&#10;////////////////////////////////////////////////////////////////////////////&#10;////////////////////////////////////////////8Zig/+pbZ//qW2f/++Hj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p6en/n5+f/19fX/9VVVX/VVVV/1VVVf+K&#10;ior/v7+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6q70/9dfa3/ED6H/wAyf/8AMn//ADJ//wk5hf81XJ7/Wni0/3SNw/+P&#10;otP/j6LT/4+i0/+PotP/j6LT/4+i0/+PotP/j6LT/4+i0/+PotP/j6LT/4+i0/+PotP/j6LT/4+i&#10;0/+PotP/j6LT/4+i0/+PotP/j6LT/4+i0/+PotP/j6LT/4+i0/+PotP/j6LT/4+i0/+PotP/j6LT&#10;/4+i0/+PotP/j6LT/3SNw/9aeLT/NVye/wk5hf8AMn//ADJ//wAyf/8QPof/XX2t/6q70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3wsb/6ltn/+pbZ//zoqn/////&#10;////////////////////////////////////////////////////////////////////////////&#10;//////////////////////////////////////////////////////////////////////Oiqf/q&#10;W2f/6ltn//fCxv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T09P+/v7//dHR0/1VV&#10;Vf9VVVX/VVVV/2lpaf+qqqr/6enp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Pz8//z8/P/8/Pz&#10;//Pz8//z8/P/8/Pz//Pz8//z8/P/8/Pz/+fn5//z8/P/8/Pz//Pz8//z8/P/8/Pz//Pz8//z8/P/&#10;8/Pz//Pz8//s7Oz/8/Pz//Pz8//z8/P/8/Pz//Pz8//z8/P/8/Pz//Pz8//z8/P/7Ozs//Pz8//z&#10;8/P/8/Pz//Pz8//z8/P/8/Pz//Pz8//z8/P/8/Pz/+zs7P/z8/P/8/Pz//Pz8//z8/P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3wsb/62Vw/+pbZ//rZXD/+MvP////&#10;////////////////////////////////////////////////////////////////////////////&#10;///////////////////////////////////////4y8//62Vw/+pbZ//rZXD/98LG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6enp/62trf9qamr/VVVV/1VVVf9VVVX/dHR0/7+/v//09PT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4+Pj/////////////////////////////////////////////////+Pj4&#10;////////////////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+9fb/74SN/+pbZ//qW2f/8I6W//vg4v//////////////////////////////////////&#10;///////////////////////////////////////////////////////////74OL/8I6W/+pbZ//q&#10;W2f/7nmD//719v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ycnJ/4qKiv9VVVX/VVVV/1VVVf9fX1//n5+f/9/f&#10;3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9a2z/+tlcP/qW2f/6ltn//COlv/3&#10;wcb//fT1//////////////////////////////////////////////////////////////////30&#10;9f/3wcb/8I6W/+pbZ//qW2f/62Vw//Ojqf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p6en/n5+f/19fX/9VVVX/VVVV&#10;/1VVVf+Ghob/v7+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vX2//Cgpv/qW2f/6ltn/+pbZ//qW2f/8I6W//Sts//51tn/+dbZ//nW2f/51tn/+dbZ&#10;//nW2f/51tn/+dbZ//Sts//wjpb/6ltn/+pbZ//qW2f/6ltn//KYoP/74eP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T09P+/v7//&#10;dHR0/1VVVf9VVVX/VVVV/2pqav+qqqr/6enp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4+Pj/////////////////////////////////////&#10;////////////+Pj4////////////////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719v/3wsb/8I6W/+pbZ//qW2f/&#10;6ltn/+pbZ//qW2f/6ltn/+pbZ//qW2f/6ltn/+pbZ//qW2f/6ltn/+pbZ//qW2f/7nmD//a3vf/2&#10;5OX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9TU1P+SkpL/X19f/1VVVf9VVVX/VVVV/5SUlP/U1NT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vX2//nM0P/1rbP/74SN/++Ejf/vhI3/6ltn/+pbZ//vhI3/74SN/++E&#10;jf/zo6n/+czQ//3r7P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6enp/7S0tP9qamr/VVVV/1VVVf9VVVX/dHR0/7+/v//09PT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+Pj4//////////////////////////////////////////////////j4&#10;+P///////////////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qW2f/6ltn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ycnJ/4qKiv9VVVX/VVVV/1VVVf9fX1//&#10;nJyc/9/f3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+pbZ//qW2f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p6en/n5+f/19fX/9V&#10;VVX/VVVV/1VVVf+Kior/v7+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j4+P/////////////////////////////////////////////////4+Pj/////////////&#10;///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6ltn/+pb&#10;Z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T0&#10;9P+/v7//c3Nz/1VVVf9VVVX/VVVV/2pqav+qqqr/6enp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+Pj4//j4+P/4&#10;+Pj/+Pj4//j4+P/4+Pj/+Pj4//j4+P/4+Pj/7Ozs//j4+P/4+Pj/+Pj4//j4+P/4+Pj/+Pj4//j4&#10;+P/4+Pj/+Pj4//Hx8f/4+Pj/+Pj4//j4+P/4+Pj/+Pj4//j4+P/4+Pj/+Pj4//j4+P/x8fH/+Pj4&#10;//j4+P/4+Pj/+Pj4//j4+P/4+Pj/+Pj4//j4+P/4+Pj/8fHx//j4+P/4+Pj/+Pj4//j4+P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+pbZ//qW2f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6enp/7S0tP9qamr/VVVV/1VVVf9VVVX/dHR0/7q6uv/0&#10;9PT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j4+P/////////////////////////////////////////////////4&#10;+Pj////////////////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qW2f/6ltn////////////////////////////&#10;////////////////+Pj4//////////////////////////////////////////////////j4+P//&#10;///////////////////////////////////////////////z8/P/////////////////////////&#10;////////////////////////+Pj4///////////////////////////////////////p6en/n5+f&#10;/19fX/9VVVX/VVVV/1VVVf+Kior/v7+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4+Pj/////////////////////////////////////////////////+Pj4////////////&#10;////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+pbZ//q&#10;W2f////////////////////////////////////////////4+Pj/////////////////////////&#10;////////////////////////+Pj4////////////////////////////////////////////////&#10;//Pz8//////////////////////////////////////////////////4+Pj/////////////////&#10;//////T09P+/v7//dHR0/1VVVf9VVVX/VVVV/2pqav+qqqr/6enp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j4+P//////////////////////////////////&#10;///////////////4+Pj////////////////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6ltn/+pbZ///////////////////////////////////////////&#10;//j4+P/////////////////////////////////////////////////4+Pj/////////////////&#10;////////////////////////////////8/Pz////////////////////////////////////////&#10;//////////j4+P///////////9TU1P+UlJT/X19f/1VVVf9VVVX/VVVV/5SUlP/Pz8/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qW2f/6ltn////////////&#10;////////////////////////////////+Pj4////////////////////////////////////////&#10;//////////j4+P/////////////////////////////////////////////////z8/P/////////&#10;////////////////////////////////////////4+Pj/7S0tP9qamr/VVVV/1VVVf9VVVX/dHR0&#10;/7+/v//09PT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4+Pj/////////////////////////////////////////////////&#10;+Pj4////////////////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+pbZ//qW2f////////////////////////////////////////////4+Pj/////////&#10;////////////////////////////////////////+Pj4////////////////////////////////&#10;//////////////////Pz8///////////////////////tbW1/62trf/w8PD/ycnJ/4qKiv9VVVX/&#10;VVVV/1VVVf9fX1//n5+f/9/f3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6ltn/+pbZ///////////////////////////&#10;//////////////////j4+P/////////////////////////////////////////////////4+Pj/&#10;////////////////////////////////////////////////8/Pz//////////////////////+L&#10;jIz/iYmJ/4WFhf9XWVz/RUdM/0lKTv9KTE//X2Fk/5+hpP+3uLr/z9DR/8/Q0f/P0NH/z9DR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+Pj4//////////////////////////////////////////////////j4+P//////////&#10;/////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+Pj4////////////////////////////////////////////////&#10;//j4+P///////////////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j4+P/////////////////////////////////////////////////4+Pj/////////&#10;///////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6ltn&#10;/+pbZ/////////////////////////////////////////////j4+P//////////////////////&#10;///////////////////////////4+Pj/////////////////////////////////////////////&#10;////8/Pz//////////////////////////////////////////////////j4+P//////8PDw/+Hh&#10;4f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z8/P/z9DR/8/Q0f/P0NH/z9DR/5+hpP+cnaD/n6Gk/5+hpP97fYH/b3J2&#10;/29ydv9vcnb/V1pf/0BDSf9AQ0n/QENJ/0BDSf9AQ0n/QENJ/0BDSf9AQ0n/QENJ/0BDSf9AQ0n/&#10;QENJ/0BDSf9AQ0n/QENJ/0BDSf9AQ0n/QENJ/0BDSf9AQ0n/QENJ/21wdf9tcHX/bXB1/21wdf+E&#10;h4v/m56h/5ueof+bnqH/pqms/8nLzf/Jy83/ycvN/8nLz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+Pj4////////////////////////////////&#10;//////////////////j4+P///////////////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qW2f/6ltn////////////////////////////////////////&#10;////+Pj4//////////////////////////////////////////////////j4+P//////////////&#10;///////////////////////////////////z8/P/////////////////////////////////////&#10;////////////+Pj4////////////////////////////9/f3/+jo6P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8/Q0f/P&#10;0NH/z9DR/8/Q0f+rrK//n6Gk/5+hpP+foaT/g4WI/29ydv9vcnb/b3J2/2Nma/9AQ0n/QENJ/0BD&#10;Sf9AQ0n/QENJ/0BDSf9AQ0n/QENJ/0BDSf9AQ0n/QENJ/0BDSf9AQ0n/QENJ/0BDSf9AQ0n/QENJ&#10;/0BDSf9AQ0n/QENJ/0BDSf9iZWr/bXB1/21wdf9tcHX/hIeL/5ueof+bnqH/m56h/6aprP/Jy83/&#10;ycvN/8nLzf/Jy83/6+3u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+pbZ//qW2f/////////&#10;///////////////////////////////////4+Pj/////////////////////////////////////&#10;////////////+Pj4//////////////////////////////////////////////////Pz8///////&#10;///////////////////////////////////////////4+Pj///////////////////////////+8&#10;vLz/iYmJ/7y8vP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j4+P//////////////////////////////////////////////&#10;///4+Pj////////////////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6ltn/+pbZ/////////////////////////////////////////////j4+P//////&#10;///////////////////////////////////////////4+Pj/////////////////////////////&#10;////////////////////8/Pz//////////////////////////////////////////////////j4&#10;+P///////////////////////////+jo6P+Xl5f/iYmJ/5+fn//q6ur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qW2f/6ltn////////////////////////&#10;////////////////////+Pj4//////////////////////////////////////////////////j4&#10;+P/////////////////////////////////////////////////z8/P/////////////////////&#10;////////////////////////////+Pj4//////////////////////////////////f39/+tra3/&#10;iYmJ/4+Pj//a2tr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4+Pj/////////////////////////////////////////////////+Pj4////////&#10;////////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+pb&#10;Z//qW2f////////////////////////////////////////////4+Pj/////////////////////&#10;////////////////////////////+Pj4////////////////////////////////////////////&#10;//////Pz8//////////////////////////////////////////////////4+Pj/////////////&#10;///////////////////////////////Ly8v/iYmJ/4mJif/w8PD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j4+P/4&#10;+Pj/+Pj4//j4+P/4+Pj/+Pj4//j4+P/4+Pj/+Pj4/+zs7P/4+Pj/+Pj4//j4+P/4+Pj/+Pj4//j4&#10;+P/4+Pj/+Pj4//j4+P/x8fH/+Pj4//j4+P/4+Pj/+Pj4//j4+P/4+Pj/+Pj4//j4+P/4+Pj/8fHx&#10;//j4+P/4+Pj/+Pj4//j4+P/4+Pj/+Pj4//j4+P/4+Pj/+Pj4//Hx8f/4+Pj/+Pj4//j4+P/4+Pj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qW2f/6ltn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39/f/6Ojo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4+Pj/////////////////////////////////////////////&#10;////+Pj4////////////////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+pbZ//qW2f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7y8&#10;vP+JiYn/vLy8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6ltn/+pbZ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6Ojo/5eXl/+JiYn/n5+f//Dw8P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+Pj4//////////////////////////////////////////////////j4+P//////&#10;/////////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q&#10;W2f/6ltn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9/f3/62trf+J&#10;iYn/kJCQ/9ra2v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4+Pj/////////////////////////////&#10;////////////////////+Pj4////////////////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+pbZ//qW2f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8vLy/+JiYn/iYmJ/+rq6v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6ltn/+pbZ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Dw8P/h4eH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lZWV/5WVl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/////+Pj4////////////////////////////////////////////&#10;//////j4+P///////////////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qW2f/6ltn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f39//o6Oj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+pbZ//qW2f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vLy8&#10;/4mJif+8vLz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j4+P/////////////////////////////////////////////////4+Pj/////&#10;///////////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6ltn/+pbZ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o6Oj/l5eX/4mJif+fn5//8PDw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+Pj4&#10;//j4+P/4+Pj/+Pj4//j4+P/4+Pj/+Pj4//j4+P/4+Pj/7Ozs//j4+P/4+Pj/+Pj4//j4+P/4+Pj/&#10;+Pj4//j4+P/4+Pj/+Pj4//Hx8f/4+Pj/+Pj4//j4+P/4+Pj/+Pj4//j4+P/4+Pj/+Pj4//j4+P/x&#10;8fH/+Pj4//j4+P/4+Pj/+Pj4//j4+P/4+Pj/+Pj4//j4+P/4+Pj/8fHx//j4+P/4+Pj/+Pj4//j4&#10;+P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+pbZ//qW2f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y8vL/4mJif+JiYn/8PDw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j4+P//////////////////////////////////////////&#10;///////4+Pj////////////////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6ltn/+pbZ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8PDw/+Hh4f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qW2f/6ltn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8fHx/+jo6P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4+Pj/////////////////////////////////////////////////+Pj4////&#10;////////////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+pbZ//qW2f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+5ubn/&#10;iYmJ/7y8vP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6ltn/+pbZ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+Pj4/+Xl5f/iYmJ/5+fn//w8PD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qW2f/6ltn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f39/+tra3/iYmJ&#10;/5CQkP/a2tr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4+Pj/////////////////////////////////////////&#10;////////+Pj4////////////////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+pbZ//qW2f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Ly8v/iYmJ/4mJif/w8PD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6ltn/+pbZ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w8PD/4eHh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+Pj4//////////////////////////////////////////////////j4+P//&#10;/////////////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qW2f/6ltn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39/f/6Ojo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z&#10;8/P/8/Pz//Pz8//z8/P/8/Pz//Pz8//z8/P/8/Pz//Pz8//n5+f/8/Pz//Pz8//z8/P/8/Pz//Pz&#10;8//z8/P/8/Pz//Pz8//z8/P/7Ozs//Pz8//z8/P/8/Pz//Pz8//z8/P/8/Pz//Pz8//z8/P/8/Pz&#10;/+zs7P/z8/P/8/Pz//Pz8//z8/P/8/Pz//Pz8//z8/P/8/Pz//Pz8//s7Oz/8/Pz//Pz8//z8/P/&#10;8/Pz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6ltn/+pbZ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6Ojo/5eXl/+JiYn/n5+f//Dw8P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+Pj4////////////////////////////////////////&#10;//////////j4+P///////////////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qW2f/6ltn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9/f3/6qqqv+JiYn/&#10;kJCQ/9ra2v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+pbZ//qW2f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8vLy/+JiYn/iYmJ//Dw8P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j4+P/////////////////////////////////////////////////4+Pj/&#10;///////////////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6ltn/+pbZ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Dw8P/h4eH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qW2f/6ltn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f39//o6Oj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+pbZ//qW2f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vLy8/4mJ&#10;if+8vLz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j4+P//////////////////////////////////////&#10;///////////4+Pj////////////////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6ltn/+pbZ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o6Oj/l5eX/4mJif+fn5//6urq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6O3x/05w&#10;pf8AMn//BDWC/yNPmf89ZK3/PWSt/z1krf89ZK3/PWSt/z1krf89ZK3/PWSt/z1krf89ZK3/PWSt&#10;/z1krf89ZK3/PWSt/z1krf89ZK3/PWSt/z1krf89ZK3/PWSt/z1krf89ZK3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9ZK3/I0+Z/wQ1gv8AMn//TnCl/+jt8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qW2f/6ltn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39/f/ra2t/4mJif+P&#10;j4//2tra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4+Pj/////////////////////////////////////////////////+Pj4&#10;////////////////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+pbZ//qW2f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y8vL/4mJif+JiYn/8PDw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j4+P/4+Pj/+Pj4//j4+P/4+Pj/+Pj4//j4+P/4+Pj/+Pj4/+zs7P/4+Pj/+Pj4//j4+P/4+Pj/&#10;+Pj4//j4+P/4+Pj/+Pj4//j4+P/x8fH/+Pj4//j4+P/4+Pj/+Pj4//j4+P/4+Pj/+Pj4//j4+P/4&#10;+Pj/8fHx//j4+P/4+Pj/+Pj4//j4+P/4+Pj/+Pj4//j4+P/4+Pj/+Pj4//Hx8f/4+Pj/+Pj4//j4&#10;+P/4+Pj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qW2f/6ltn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9/f3/+jo6P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4+Pj/////////////////////////////////////&#10;////////////+Pj4////////////////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+pbZ//qW2f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+8vLz/iYmJ&#10;/7y8vP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74eP/6ltn/+pbZ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+jo6P+Xl5f/iYmJ/5+fn//w8PD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+Pj4//////////////////////////////////////////////////j4&#10;+P///////////////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vX2&#10;/+55g//qW2f/6ltn//nM0P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f39/+tra3/iYmJ/5CQ&#10;kP/a2tr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6x9r/XX2t/wAyf/8AMn//ADJ//xFAjf8l&#10;UZ3/Nl6q/zZeqv82Xqr/Nl6q/zZeqv82Xqr/Nl6q/zZeqv82Xqr/Nl6q/zZeqv82Xqr/Nl6q/zZe&#10;qv82Xqr/Nl6q/zZeqv82Xqr/Nl6q/zZeqv82Xqr/Nl6q/zZeqv82Xqr/Nl6q/zZeqv82Xqr/Nl6q&#10;/zZeqv82Xqr/Nl6q/zZeqv82Xqr/Nl6q/zZeqv82Xqr/Nl6q/zZeqv82Xqr/Nl6q/zZeqv82Xqr/&#10;Nl6q/zZeqv82Xqr/Nl6q/zZeqv82Xqr/JVGd/xFAjf8AMn//ADJ//wAyf/9dfa3/usfa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ymKD/6ltn/+6MlP/qW2f/62Vw//3r7P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Ly8v/iYmJ/4mJif/q6ur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j4+P/////////////////////////////////////////////////4+Pj/////////////&#10;///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98LG/+pbZ//ueYP/9+7v//a3&#10;vf/qW2f/7nmD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w8PD/4eHh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+jt8f+brsv/L1eW/wAyf/8AMn//&#10;ADJ//wQ1gv8OPor/G0mV/ydTn/81Xqr/NV6q/zVeqv81Xqr/NV6q/zVeqv81Xqr/NV6q/zVeqv81&#10;Xqr/NV6q/zVeqv81Xqr/NV6q/zVeqv81Xqr/NV6q/zVeqv81Xqr/NV6q/zVeqv81Xqr/NV6q/zVe&#10;qv81Xqr/NV6q/zVeqv81Xqr/NV6q/zVeqv81Xqr/NV6q/zVeqv81Xqr/J1Of/xtJlf8OPor/BDWC&#10;/wAyf/8AMn//ADJ//y9Xlv+brsv/6O3x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+Pj4////////////////////////////////////&#10;//////////////j4+P///////////////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vh4//rZXD/62Vw//vh4//4+Pj///////COlv/qW2f/9a2z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39/f/6Ojo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6O3x/5uuy/9OcKX/ADJ//wAyf/8AMn//ADJ//wAyf/8KO4f/F0WS/yBN&#10;mv8nUp7/NF2p/zRdqf80Xan/NF2p/zRdqf80Xan/NF2p/zRdqf80Xan/NF2p/zRdqf80Xan/NF2p&#10;/zRdqf80Xan/NF2p/zRdqf80Xan/NF2p/zRdqf80Xan/NF2p/zRdqf80Xan/J1Ke/yBNmv8XRZL/&#10;CjuH/wAyf/8AMn//ADJ//wAyf/8AMn//TnCl/5uuy//o7fH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+9fb/7G96/+pbZ//3wsb///////j4+P///////vX2/+tlcP/q&#10;W2f/+tbZ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7y8vP+JiYn/&#10;vLy8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ydTi&#10;/3yWvP8vV5b/ADJ//wAyf/8AMn//ADJ//wAyf/8AMn//ADJ//w09iv8NPYr/FkSR/xpHlP8aR5T/&#10;GkeU/xpHlP8aR5T/GkeU/xpHlP8aR5T/GkeU/xpHlP8aR5T/GkeU/xpHlP8aR5T/FkSR/w09iv8N&#10;PYr/ADJ//wAyf/8AMn//ADJ//wAyf/8AMn//ADJ//y9Xlv98lrz/ydTi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j4+P/////////////////////////////////////////////////4&#10;+Pj////////////////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COlv/qW2f/86Op////&#10;////////+Pj4////////////+tbZ/+pbZ//rZXD//vX2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6Ojo/5eXl/+JiYn/n5+f//Dw8P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ydTi/5uuy/98lrz/PmSe/xA+h/8A&#10;Mn//ADJ//wAyf/8AMn//ADJ//wAyf/8AMn//ADJ//wAyf/8AMn//ADJ//wAyf/8AMn//ADJ//wAy&#10;f/8AMn//ADJ//wAyf/8AMn//ADJ//wAyf/8AMn//ED6H/z5knv98lrz/m67L/8nU4v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J1OL/usfa/5uuy/98lrz/fJa8/3yWvP98lrz/fJa8&#10;/3yWvP98lrz/fJa8/3yWvP98lrz/fJa8/3yWvP98lrz/fJa8/5uuy/+6x9r/ydTi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+Pj4//j4+P/4+Pj/+Pj4//j4+P/4+Pj/+Pj4//j4+P/4+Pj/7Ozs//j4+P/4+Pj/+Pj4//j4&#10;+P/4+Pj/+Pj4//j4+P/4+Pj/+Pj4//Hx8f/4+Pj/+Pj4//j4+P/4+Pj/+Pj4//j4+P/4+Pj/+Pj4&#10;//j4+P/x8fH/+Pj4//j4+P/4+Pj/+Pj4//j4+P/4+Pj/+Pj4//j4+P/4+Pj/8fHx//j4+P/4+Pj/&#10;+Pj4//j4+P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++Hj/+pbZ//rZXD//evs//////////////////j4+P//&#10;////////////////////74SN/+pbZ//2t73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8vLy/+JiYn/iYmJ//Dw8P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j4+P//////////////////////////////////&#10;///////////////4+Pj////////////////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719v/rZXD/6ltn//nM&#10;0P//////////////////////+Pj4///////////////////////96+z/62Vw/+pbZ//74eP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Dw8P/h4eH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74SN/+pbZ//1rbP////////////////////////////4+Pj/////////////////&#10;///////////5zND/6ltn/+xvev/+9fb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Hx8f/o6Oj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4+Pj/////////////////////////////////////////////////&#10;+Pj4////////////////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Wts//qW2f/74SN////////////////////////&#10;//////////j4+P/////////////////////////////////zo6n/6ltn//KYoP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ubm5/4mJif+8&#10;vLz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00NP/6ltn/+tl&#10;cP/+9fb/////////////////////////////////+Pj4////////////////////////////////&#10;//719v/ueYP/6ltn//K9wf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j4+P/l5eX/4mJif+fn5//8PDw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+Pj4//////////////////////////////////////////////////j4+P//////////&#10;/////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evs/+tlcP/qW2f/+tbZ///////////////////////////////////////4+Pj/&#10;//////////////////////////////////////vh4//rZXD/62Vw//vh4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39/f/ra2t/4mJif+QkJD/&#10;2tra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4+Pj/////////////////////////////////&#10;////////////////+Pj4////////////////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ueYP/6ltn//a3vf//////////////////&#10;//////////////////////////j4+P////////////////////////////////////////////fC&#10;xv/qW2f/7nmD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y8vL/4mJif+JiYn/8PDw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86Op/+pb&#10;Z//ujJT/////////////////////////////////////////////////+Pj4////////////////&#10;/////////////////////////////////+6MlP/qW2f/86Op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8PDw/+Hh4f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+Pj4////////////////////////////////////////////////&#10;//j4+P///////////////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nM0P/qW2f/7G96//fu7///////////////////////////////////////&#10;///////////4+Pj/////////////////////////////////////////////////9+7v/+xvev/q&#10;W2f/+czQ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9/f3/+jo6P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4+Pj/+Pj4//j4+P/4+Pj/+Pj4//j4+P/4+Pj/+Pj4//j4+P/s7Oz/+Pj4//j4+P/4+Pj/&#10;+Pj4//j4+P/4+Pj/+Pj4//j4+P/4+Pj/8fHx//j4+P/4+Pj/+Pj4//j4+P/4+Pj/+Pj4//j4+P/4&#10;+Pj/+Pj4//Hx8f/4+Pj/+Pj4//j4+P/4+Pj/+Pj4//j4+P/4+Pj/+Pj4//j4+P/x8fH/+Pj4//j4&#10;+P/4+Pj/+Pj4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vX2/+55&#10;g//qW2f/98LG///////4+Pj/////////////////////////////////////////////////+Pj4&#10;//////////////////////////////////////////////////j4+P//////9re9/+pbZ//vhI3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+jo6P+Xl5f/iYmJ/5+fn//w8PD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+Pj4////////////////////////////////&#10;//////////////////j4+P///////////////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ymKD/6ltn//KYoP////////////j4+P//////////////////////&#10;///////////////////////////4+Pj/////////////////////////////////////////////&#10;////+Pj4////////////74SN/+pbZ//1rbP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f39/+rq6v/iYmJ/5CQkP/a&#10;2tr/////////////////////////////////8/Pz/////////////////////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98LG/+pbZ//ueYP//vX2////////&#10;////+Pj4//////////////////////////////////////////////////j4+P//////////////&#10;///////////////////////////////////4+Pj////////////+9fb/62Vw/+pbZ//61tn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Ly8v/iYmJ/4mJif/w8PD////////////////////////////z8/P/////&#10;////////////////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j4+P//////////////////////////////////////////////&#10;///4+Pj////////////////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vh&#10;4//rZXD/62Vw//vh4//////////////////4+Pj/////////////////////////////////////&#10;////////////+Pj4//////////////////////////////////////////////////j4+P//////&#10;///////////61tn/6ltn/+tlcP/+9fb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w8PD/4eHh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+9fb/7G96/+pbZ//3wsb///////////////////////j4+P//////&#10;///////////////////////////////////////////4+Pj/////////////////////////////&#10;////////////////////+Pj4///////////////////////1rbP/6ltn//COlv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39/f/6Ojo////////////8/Pz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4+Pj/////////////////////////////////////////////////+Pj4////////&#10;////////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COlv/qW2f/86Op////////&#10;////////////////////+Pj4//////////////////////////////////////////////////j4&#10;+P/////////////////////////////////////////////////4+Pj/////////////////////&#10;///////ueYP/6ltn//a3vf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7y8vP+JiYn/vLy8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j4+P//////////////////////////////&#10;///////////////////4+Pj////////////////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2t73/6ltn/+55g//////////////////////////////////4+Pj/////////////////////&#10;////////////////////////////+Pj4////////////////////////////////////////////&#10;//////j4+P////////////////////////////3r7P/rZXD/6ltn//vh4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6Ojo/5eXl/+JiYn/n5+f/+Xl5f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c3Q/+pbZ//rZXD//evs////////////////////////////&#10;//////j4+P/////////////////////////////////////////////////4+Pj/////////////&#10;////////////////////////////////////+Pj4//////////////////////////////////nM&#10;0P/qW2f/7nmD//fu7/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9/f3/62trf+JiYn/j4+P/9ra&#10;2v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8vLy/+JiYn/iYmJ//Dw8P//////////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f39/+SkpL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vLy8/4mJif+Ojo7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o6Oj/ioqK/4mJif+dnp7/6evr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UlJT/jIyM/4mJif+PkJD/1NbW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xsjI/4mJif+JiYn/6evr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/3+fn/6evr/9vd3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UlJT/lZWV&#10;//f5+f/3+fn/9/n5//f5+f/3+fn/8PLy/+Lk5P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UlJT/9/n5//f5+f/3+fn/9/n5//f5+f+5urr/iYmJ/7m6u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rW&#10;2f/qW2f/7G96//719v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+Lk5P+Wl5f/iYmJ/52env/p6+v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+55g//q&#10;W2f/9re9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GyMj/iYmJ/4mJif/p6+v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////////////////+Pj4//////////////////////////////////////////////////j4+P//&#10;///////////////////////////////////////////////4+Pj/////////////////////////&#10;///////////////////+9fb/6255/+pbZ//5zND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evs/+tlcP/rZXD/8df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p6+v/293d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////////////////4+Pj/////////////////////////&#10;////////////////////////+Pj4////////////////////////////////////////////////&#10;//j4+P////////////////////////////////////////////COlv/qW2f/86Op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98LG/+pbZ//sd4H/&#10;/vX2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w8vL/4uTk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8pig/+pbZ//ymKD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7m6uv+JiYn/ubq6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////////////////+Pj4////////////////////////////////////////&#10;//////////j4+P/////////////////////////////////////////////////4+Pj/////////&#10;////////////////////////+tbZ/+pbZ//rZXD/9uTl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+9fb/7HeB/+pbZ//5zND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4uTk/5aXl/+JiYn/nZ6e/+nr6/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+Pj4//////////////////////////////////////////////////j4+P//&#10;///////////////////////////////////////////////////////////////4+Pj/////////&#10;////////////////////////////////////////+Pj4////////////////////////////////&#10;//////////////////j4+P////////////////////////////719v/rZXD/6ltn//rW2f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x19n/6ltn/+tlcP/96+z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8PLy/6usrP+JiYn/j5CQ/9TW1v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////////////////j4+P/////////////////////////////////////////////////4+Pj/&#10;////////////////////////////////////////////////+Pj4////////////////////////&#10;////74SN/+pbZ//1rbP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2t73/6ltn/+55g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8bIyP+JiYn/iYmJ/+nr6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////////////////+Pj4////////////////////////&#10;//////////////////////////j4+P//////////////////////////////////////////////&#10;///4+Pj///////////////////////Wts//qW2f/74SN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wjpb/6ltn//Ojqf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+nr6//b3d3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+Pj4////////////////////////////////////////&#10;//////////j4+P//////////////////////////////////////////////////////////////&#10;///4+Pj/////////////////////////////////////////////////+Pj4////////////////&#10;//////////////////////////////////j4+P//////////////////////9re9/+xvev/+9fb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719v/sb3r/9a2z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Dy8v/i5OT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4+Pj/+Pj4//j4+P/4+Pj/+Pj4//j4+P/4+Pj/+Pj4//j4+P/s7Oz/+Pj4//j4&#10;+P/4+Pj/+Pj4//j4+P/4+Pj/+Pj4//j4+P/4+Pj/8fHx//j4+P/4+Pj/+Pj4//j4+P/4+Pj/+Pj4&#10;//j4+P/4+Pj/+Pj4//Hx8f/4+Pj/+Pj4//j4+P/4+Pj/+Pj4//j4+P/4+Pj/+Pj4//j4+P/x8fH/&#10;+Pj4//j4+P/4+Pj/+Pj4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i5OT/lpeX/4mJif+dnp7/6evr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w8vL/q6ys/4mJif+PkJD/1NbW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xsjI/4mJif+JiYn/6evr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j4+P//////////////////////////////////////&#10;///////////4+Pj////////////////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/f5+f/3+fn/6evr/9vd3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8PLy/+Lk5P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4+Pj/////////////////////////////////////////////////+Pj4&#10;////////////////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+5urr/iYmJ/7m6u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3&#10;+fn/9/n5/+Lk5P+Wl5f/iYmJ/52env/p6+v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Dy8v+rrKz/iYmJ/4+QkP/U1tb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4+Pj/////////////////////////////////////&#10;////////////+Pj4////////////////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GyMj/iYmJ/4mJif/p6+v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j4+P/4+Pj/+Pj4//j4+P/4+Pj/+Pj4//j4+P/4+Pj/+Pj4/+zs7P/4+Pj/&#10;+Pj4//j4+P/4+Pj/+Pj4//j4+P/4+Pj/+Pj4//j4+P/x8fH/+Pj4//j4+P/4+Pj/+Pj4//j4+P/4&#10;+Pj/+Pj4//j4+P/4+Pj/8fHx//j4+P/4+Pj/+Pj4//j4+P/4+Pj/+Pj4//j4+P/4+Pj/+Pj4//Hx&#10;8f/4+Pj/+Pj4//j4+P/4+Pj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w8vL/4uTk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7m6uv+JiYn/ubq6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j4+P/////////////////////////////////////////////////4+Pj/////////////&#10;///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4uTk/5aXl/+JiYn/nZ6e/+nr6/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+Pj4////////////////////////////////////&#10;//////////////j4+P///////////////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8PLy/6usrP+JiYn/j5CQ/9TW1v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8bIyP+JiYn/iYmJ/+nr6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j4+P/////////////////////////////////////////////////4&#10;+Pj////////////////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90dHT/sbGx///////4+Pj////////////o6Oj/V1dX//Pz8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+nr6//b3d3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3R0dP+xsbH///////j4+P//////////&#10;/+jo6P9MTEz/8/Pz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Dy8v/i5OT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4+Pj/////////////////////////////////////////////////+Pj4////////////&#10;////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dHR0/7Gxsf//////+Pj4////////////6Ojo/0xMTP/z8/P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ubq6/4mJif+5urr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j4+P//////////////////////////////////&#10;///////////////4+Pj////////////////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90dHT/sbGx///////4+Pj////////////o6Oj/TExM//Pz&#10;8///////y8vL/3Nzc/9jY2P/eXl5/9bW1v///////////6urq/9vb2//ZWVl/5iYmP/8/Pz/////&#10;/9jY2P9zc3P/yMjI/2xsbP+Pj4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i5OT/lpeX/4mJif+dnp7/6evr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+Pj4//j4+P/4+Pj/+Pj4//j4+P/4+Pj/+Pj4//j4+P/4+Pj/7Ozs//j4&#10;+P/4+Pj/+Pj4//j4+P/4+Pj/+Pj4//j4+P/4+Pj/+Pj4//Hx8f/4+Pj/+Pj4//j4+P/4+Pj/+Pj4&#10;//j4+P/4+Pj/+Pj4//j4+P/x8fH/+Pj4//j4+P/4+Pj/+Pj4//j4+P/4+Pj/+Pj4//j4+P/4+Pj/&#10;8fHx//j4+P/4+Pj/+Pj4//j4+P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dHR0/7Gxsf//////+Pj4////////////6Ojo/0xMTP/z8/P//////11dXf+0&#10;tLT//Pz8//j4+P///////////1tbW//c3Nz////////////9/f3/XFxc///////Y2Nj/WFhY//f3&#10;9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xsjI/4mJif+JiYn/6evr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+FhYX/o6Oj///////4+Pj/////////&#10;///Z2dn/Tk5O////////////3Nzc/4+Pj/9XV1f/h4eH/+vr6//y8vL/TExM/4CAgP+AgID/gICA&#10;/4CAgP+AgID//////9jY2P9ZWVn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6evr/9vd3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+Pj4//////////////////////////////////////////////////j4+P//////////&#10;/////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6SkpP9zc3P///////j4+P///////////6Ojo/9ycnL///////////////////////////+ioqL/&#10;j4+P//////9XV1f/6Ojo////////////////////////////2NjY/1lZWf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8PLy/+Lk5P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4+Pj/////////////////////////////////&#10;////////////////+Pj4////////////////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2dnZ/+IiIj/zc3N/93d3f+pqan/TExM/9LS0v//&#10;/////////729vf///////////5mZmf+dnZ3//////6enp/+Pj4//9vb2///////n5+f/r6+v////&#10;///Y2Nj/WVlZ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5urr/iYmJ/7m6uv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5+jo/9bX1//W19f/1tfX/9bX1//W19f/1tfX/9bX1//W&#10;19f/1tfX/9bX1//W19f/1tfX/9bX1//W19f/5+jo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+vr6/5SU&#10;lP9tbW3/ZWVl/4aGhv/b29v/////////////////oaGh/2xsbP9kZGT/lJSU////////////////&#10;/7Kysv9xcXH/YmJi/4GBgf/Z2dn//////9jY2P9ZWVn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+Lk5P+Wl5f/iYmJ/52env/p6+v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5+jo/9bX1/+1trb/tba2/5OUlP+TlJT/cnJy/3Jycv9ycnL/cnJy/3Jy&#10;cv9ycnL/cnJy/3Jycv9ycnL/cnJy/3Jycv9ycnL/cnJy/3Jycv9ycnL/cnJy/3Jycv9ycnL/cnJy&#10;/3Jycv+TlJT/k5SU/7W2tv+1trb/1tfX/+fo6P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+Pj4////////////////////////////////////////////////&#10;//j4+P///////////////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Dy8v+rrKz/iYmJ/4+QkP/U1tb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7/Hx/8XGxv+1trb/k5SU/3Jycv9ycnL/cnJy/3Jycv9ycnL/cnJy&#10;/3Jycv9ycnL/cnJy/35+fv+Kior/ioqK/4qKiv+Kior/ioqK/4qKiv+Kior/ioqK/4qKiv+Kior/&#10;ioqK/4qKiv+Kior/ioqK/35+fv9ycnL/cnJy/3Jycv9ycnL/cnJy/3Jycv9ycnL/cnJy/3Jycv+T&#10;lJT/tba2/8XGxv/v8fH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GyMj/iYmJ/4mJif/p6+v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Nz8//ra2t/4uLi/9ycnL/cnJy/3Jycv9ycnL/&#10;cnJy/3h4eP+Kior/nJyc/6ioqP+6urr/wMDA/9LS0v/S0tL/0tLS/9LS0v/S0tL/0tLS/9LS0v/S&#10;0tL/0tLS/9LS0v/S0tL/0tLS/9LS0v/S0tL/0tLS/9LS0v/S0tL/0tLS/9LS0v/S0tL/wMDA/7q6&#10;uv+oqKj/nJyc/4qKiv94eHj/cnJy/3Jycv9ycnL/cnJy/3Jycv+Li4v/ra2t/83Pz/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j4+P/////////////////////////////////////////////////4+Pj/////////&#10;///////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p6+v/293d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9bX1/+kpaX/goOD/3Jycv9y&#10;cnL/cnJy/3h4eP+QkJD/oaGh/7Ozs//Ly8v/0dHR/9HR0f/R0dH/0dHR/9HR0f/R0dH/0dHR/9HR&#10;0f/R0dH/0dHR/9HR0f/R0dH/0dHR/9HR0f/R0dH/0dHR/9HR0f/R0dH/0dHR/9HR0f/R0dH/0dHR&#10;/9HR0f/R0dH/0dHR/9HR0f/R0dH/0dHR/9HR0f/R0dH/0dHR/9HR0f/Ly8v/s7Oz/6Ghof+QkJD/&#10;eHh4/3Jycv9ycnL/cnJy/4KDg/+kpaX/1tfX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+Pj4////////////////////////////////&#10;//////////////////j4+P///////////////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w8vL/4uTk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4+Pj/+Pj4//j4+P/4+Pj/+Pj4//j4+P/4+Pj/+Pj4//j4+P/s7Oz/&#10;+Pj4//j4+P/4+Pj/+Pj4//j4+P/4+Pj/+Pj4//j4+P/4+Pj/8fHx//j4+P/4+Pj/+Pj4//j4+P/4&#10;+Pj/+Pj4//j4+P/4+Pj/+Pj4//Hx8f/4+Pj/+Pj4//j4+P/4+Pj/+Pj4//j4+P/4+Pj/+Pj4//j4&#10;+P/x8fH/+Pj4//j4+P/4+Pj/+Pj4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4+Pj/////////////////////////////////////////////////+Pj4////////&#10;////////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j4+P//////////////////////////////&#10;///////////////////4+Pj////////////////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4+Pj/////////////////////////////////////////////&#10;////+Pj4////////////////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+Pj4//////////////////////////////////////////////////j4+P//////&#10;/////////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4+Pj/////////////////////////////&#10;////////////////////+Pj4////////////////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Pz8//z8/P/8/Pz//Pz8//z8/P/8/Pz//Pz8//z8/P/8/Pz/+fn&#10;5//z8/P/8/Pz//Pz8//z8/P/8/Pz//Pz8//z8/P/8/Pz//Pz8//s7Oz/8/Pz//Pz8//z8/P/8/Pz&#10;//Pz8//z8/P/8/Pz//Pz8//z8/P/7Ozs//Pz8//z8/P/8/Pz//Pz8//z8/P/8/Pz//Pz8//z8/P/&#10;8/Pz/+zs7P/z8/P/8/Pz//Pz8//z8/P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j4+P/////////////////////////////////////////////////4+Pj/////&#10;///////////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lZWV/5WVl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//////////////////////////////////&#10;//////////////Pz8//////////////////////////////////////////////////4+Pj/////&#10;////////////////////////////////////////////+Pj4////////////////////////////&#10;//////////////////////j4+P///////////////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j4+P//////////////////////////////////////////&#10;///////4+Pj////////////////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4+Pj/////////////////////////////////////////////////+Pj4////&#10;////////////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+Pj4//j4+P/4+Pj/+Pj4//j4+P/4+Pj/+Pj4//j4+P/4+Pj/&#10;7Ozs//j4+P/4+Pj/+Pj4//j4+P/4+Pj/+Pj4//j4+P/4+Pj/+Pj4//Hx8f/4+Pj/+Pj4//j4+P/4&#10;+Pj/+Pj4//j4+P/4+Pj/+Pj4//j4+P/x8fH/+Pj4//j4+P/4+Pj/+Pj4//j4+P/4+Pj/+Pj4//j4&#10;+P/4+Pj/8fHx//j4+P/4+Pj/+Pj4//j4+P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+Pj4//////////////////////////////////////////////////j4+P//&#10;/////////////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+Pj4////////////////////////////////////////&#10;//////////j4+P///////////////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j4+P/////////////////////////////////////////////////4+Pj/&#10;///////////////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4+Pj/+Pj4//j4+P/4+Pj/+Pj4//j4+P/4+Pj/+Pj4//j4&#10;+P/s7Oz/+Pj4//j4+P/4+Pj/+Pj4//j4+P/4+Pj/+Pj4//j4+P/4+Pj/8fHx//j4+P/4+Pj/+Pj4&#10;//j4+P/4+Pj/+Pj4//j4+P/4+Pj/+Pj4//Hx8f/4+Pj/+Pj4//j4+P/4+Pj/+Pj4//j4+P/4+Pj/&#10;+Pj4//j4+P/x8fH/+Pj4//j4+P/4+Pj/+Pj4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4+Pj/////////////////////////////////////////////////+Pj4&#10;////////////////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4+Pj/////////////////////////////////////&#10;////////////+Pj4////////////////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+Pj4//////////////////////////////////////////////////j4&#10;+P///////////////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j4+P/4+Pj/+Pj4//j4+P/4+Pj/+Pj4//j4+P/4+Pj/&#10;+Pj4/+zs7P/4+Pj/+Pj4//j4+P/4+Pj/+Pj4//j4+P/4+Pj/+Pj4//j4+P/x8fH/+Pj4//j4+P/4&#10;+Pj/+Pj4//j4+P/4+Pj/+Pj4//j4+P/4+Pj/8fHx//j4+P/4+Pj/+Pj4//j4+P/4+Pj/+Pj4//j4&#10;+P/4+Pj/+Pj4//Hx8f/4+Pj/+Pj4//j4+P/4+Pj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j4+P/////////////////////////////////////////////////4&#10;+Pj////////////////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4+Pj/////////////////////////////////////////////////+Pj4////////////&#10;////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j4+P//////////////////////////////////&#10;///////////////4+Pj////////////////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4+Pj/////////////////////////////////////////////////&#10;+Pj4////////////////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+Pj4//j4+P/4+Pj/+Pj4//j4+P/4+Pj/+Pj4//j4&#10;+P/4+Pj/7Ozs//j4+P/4+Pj/+Pj4//j4+P/4+Pj/+Pj4//j4+P/4+Pj/+Pj4//Hx8f/4+Pj/+Pj4&#10;//j4+P/4+Pj/+Pj4//j4+P/4+Pj/+Pj4//j4+P/x8fH/+Pj4//j4+P/4+Pj/+Pj4//j4+P/4+Pj/&#10;+Pj4//j4+P/4+Pj/8fHx//j4+P/4+Pj/+Pj4//j4+P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+Pj4////////////////////////////////////////////////&#10;//j4+P///////////////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j4+P/////////////////////////////////////////////////4+Pj/////////&#10;///////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+Pj4////////////////////////////////&#10;//////////////////j4+P///////////////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j4+P//////////////////////////////////////////////&#10;///4+Pj////////////////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v8fH/pKWl/4KDg/9ycnL/cnJy/3Jycv+CgoL/&#10;mpub/6qqqv+zs7P/s7Oz/7Ozs/+zs7P/s7Oz/7Ozs/+zs7P/s7Oz/7Ozs/+zs7P/s7Oz/7Ozs/+z&#10;s7P/s7Oz/7Ozs/+zs7P/s7Oz/7Ozs/+zs7P/s7Oz/7Ozs/+zs7P/s7Oz/7Ozs/+zs7P/s7Oz/7Oz&#10;s/+zs7P/s7Oz/7Ozs/+zs7P/s7Oz/7Ozs/+zs7P/s7Oz/7Ozs/+zs7P/s7Oz/7Ozs/+zs7P/s7Oz&#10;/7Ozs/+qqqr/mpub/4KCgv9ycnL/cnJy/3Jycv+Cg4P/pKWl/+/x8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z8/P/8/Pz//Pz8//z8/P/8/Pz//Pz8//z8/P/&#10;8/Pz//Pz8//n5+f/8/Pz//Pz8//z8/P/8/Pz//Pz8//z8/P/8/Pz//Pz8//z8/P/7Ozs//Pz8//z&#10;8/P/8/Pz//Pz8//z8/P/8/Pz//Pz8//z8/P/8/Pz/+zs7P/z8/P/8/Pz//Pz8//z8/P/8/Pz//Pz&#10;8//z8/P/8/Pz//Pz8//s7Oz/8/Pz//Pz8//z8/P/8/Pz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7/Hx/83Pz/+cnJz/cnJy/3Jycv9ycnL/cnJy/39/f/+Pj4//np+f/66urv+ysrL/srKy/7Ky&#10;sv+ysrL/srKy/7Kysv+ysrL/srKy/7Kysv+ysrL/srKy/7Kysv+ysrL/srKy/7Kysv+ysrL/srKy&#10;/7Kysv+ysrL/srKy/7Kysv+ysrL/srKy/7Kysv+ysrL/srKy/7Kysv+ysrL/srKy/7Kysv+ysrL/&#10;srKy/7Kysv+ysrL/rq6u/56fn/+Pj4//f39//3Jycv9ycnL/cnJy/3Jycv+cnJz/zc/P/+/x8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xcbG/5ycnP96enr/cnJy&#10;/3Jycv9ycnL/cnJy/3d3d/+Hh4f/k5OT/56fn/+mpqb/srKy/7Kysv+ysrL/srKy/7Kysv+ysrL/&#10;srKy/7Kysv+ysrL/srKy/7Kysv+ysrL/srKy/7Kysv+ysrL/srKy/7Kysv+ysrL/srKy/7Kysv+y&#10;srL/srKy/7Kysv+ysrL/pqam/56fn/+Tk5P/h4eH/3d3d/9ycnL/cnJy/3Jycv9ycnL/enp6/5yc&#10;nP/Fxsb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4+Pj/////////////////////////////////////////////&#10;////+Pj4////////////////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e4OD/tba2/5OUlP+Cg4P/cnJy/3Jycv9ycnL/cnJy/3Jycv9y&#10;cnL/dnZ2/4KCgv+Ghob/kpKS/5KSkv+SkpL/kpKS/5KSkv+SkpL/kpKS/5KSkv+SkpL/kpKS/5KS&#10;kv+SkpL/kpKS/5KSkv+SkpL/kpKS/4aGhv+CgoL/dnZ2/3Jycv9ycnL/cnJy/3Jycv9ycnL/cnJy&#10;/4KDg/+TlJT/tba2/97g4P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n6Oj/1tfX/7W2tv+kpaX/i4uL/3Jycv9ycnL/cnJy/3Jycv9ycnL/cnJy/3Jycv9ycnL/cnJy&#10;/3Jycv9ycnL/cnJy/3Jycv9ycnL/cnJy/3Jycv9ycnL/cnJy/3Jycv9ycnL/cnJy/3Jycv9ycnL/&#10;cnJy/4uLi/+kpaX/tba2/9bX1//n6Oj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+Pj4//////////////////////////////////////////////////j4+P//////&#10;/////////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W19f/&#10;1tfX/7W2tv+1trb/tba2/7W2tv+1trb/tba2/7W2tv+1trb/tba2/7W2tv+1trb/tba2/7W2tv+1&#10;trb/tba2/7W2tv/W19f/1tfX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4+Pj/////////////////////////////&#10;////////////////////+Pj4////////////////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lZWV/5WVl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+VlZX/lZWV//////////////////////////////////////////////////Pz&#10;8//////////////////////////////////////////////////4+Pj/////////////////////&#10;////////////////////////////+Pj4////////////////////////////////////////////&#10;//////j4+P///////////////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+VlZX/lZWV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5WVlf+VlZX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5WVlf+VlZX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+VlZX/lZWV//j4+P/4+Pj/+Pj4//j4+P/4+Pj/+Pj4//j4&#10;+P/4+Pj/+Pj4/+zs7P/4+Pj/+Pj4//j4+P/4+Pj/+Pj4//j4+P/4+Pj/+Pj4//j4+P/x8fH/+Pj4&#10;//j4+P/4+Pj/+Pj4//j4+P/4+Pj/+Pj4//j4+P/4+Pj/8fHx//j4+P/4+Pj/+Pj4//j4+P/4+Pj/&#10;+Pj4//j4+P/4+Pj/+Pj4//Hx8f/4+Pj/+Pj4//j4+P/4+Pj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+VlZX/lZWV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5WVlf+VlZX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5WVlf+VlZX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lZWV/5WVlf/////////////////////////////////////////////////z&#10;8/P/////////////////////////////////////////////////+Pj4////////////////////&#10;//////////////////////////////j4+P//////////////////////////////////////////&#10;///////4+Pj////////////////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lZWV/5WVl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+VlZX/lZWV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+VlZX/lZWV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5WVlf+VlZX/////////////////////////////////////////////////8/Pz////////////&#10;//////////////////////////////////////j4+P//////////////////////////////////&#10;///////////////4+Pj/////////////////////////////////////////////////+Pj4////&#10;////////////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5WVlf+VlZX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lZWV/5WVlf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lZWV/5WV&#10;l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+VlZX/lZWV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+VlZX/lZWV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5WVlf+VlZX/////////////////////////////////////////////////&#10;8/Pz//////////////////////////////////////////////////j4+P//////////////////&#10;///////////////////////////////4+Pj/////////////////////////////////////////&#10;////////+Pj4////////////////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5WVlf+VlZX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lZWV/5WVlf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lZWV/5WVl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5WVlf+VlZX/+Pj4//j4+P/4+Pj/+Pj4//j4+P/4+Pj/&#10;+Pj4//j4+P/4+Pj/7Ozs//j4+P/4+Pj/+Pj4//j4+P/4+Pj/+Pj4//j4+P/4+Pj/+Pj4//Hx8f/4&#10;+Pj/+Pj4//j4+P/4+Pj/+Pj4//j4+P/4+Pj/+Pj4//j4+P/x8fH/+Pj4//j4+P/4+Pj/+Pj4//j4&#10;+P/4+Pj/+Pj4//j4+P/4+Pj/8fHx//j4+P/4+Pj/+Pj4//j4+P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5WVlf+V&#10;lZX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lZWV/5WVlf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lZWV/5WVl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+VlZX/lZWV////////////////////////////////////////////////&#10;//Pz8//////////////////////////////////////////////////4+Pj/////////////////&#10;////////////////////////////////+Pj4////////////////////////////////////////&#10;//////////j4+P///////////////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+VlZX/lZWV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5WVlf+VlZX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5WVlf+VlZX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lZWV/5WVlf/////////////////////////////////////////////////z8/P/////////&#10;////////////////////////////////////////+Pj4////////////////////////////////&#10;//////////////////j4+P/////////////////////////////////////////////////4+Pj/&#10;///////////////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lZWV/5WVl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+VlZX/lZWV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+VlZX/&#10;lZWV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5WVlf+VlZX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5WVlf+VlZX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lZWV/5WVlf//////////////////////////////////////////////&#10;///z8/P/////////////////////////////////////////////////+Pj4////////////////&#10;//////////////////////////////////j4+P//////////////////////////////////////&#10;///////////4+Pj////////////////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lZWV/5WVl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+VlZX/lZWV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+VlZX/lZWV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lZWV/5WVlf/4+Pj/+Pj4//j4+P/4+Pj/+Pj4//j4&#10;+P/4+Pj/+Pj4//j4+P/s7Oz/+Pj4//j4+P/4+Pj/+Pj4//j4+P/4+Pj/+Pj4//j4+P/4+Pj/8fHx&#10;//j4+P/4+Pj/+Pj4//j4+P/4+Pj/+Pj4//j4+P/4+Pj/+Pj4//Hx8f/4+Pj/+Pj4//j4+P/4+Pj/&#10;+Pj4//j4+P/4+Pj/+Pj4//j4+P/x8fH/+Pj4//j4+P/4+Pj/+Pj4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lZWV&#10;/5WVl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+VlZX/lZWV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+VlZX/lZWV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5WVlf+VlZX/////////////////////////////////////////////&#10;////8/Pz//////////////////////////////////////////////////j4+P//////////////&#10;///////////////////////////////////4+Pj/////////////////////////////////////&#10;////////////+Pj4////////////////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5WVlf+VlZX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lZWV/5WVlf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lZWV/5WVl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+VlZX/lZWV//////////////////////////////////////////////////Pz8///////&#10;///////////////////////////////////////////4+Pj/////////////////////////////&#10;////////////////////+Pj4//////////////////////////////////////////////////j4&#10;+P///////////////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+VlZX/lZWV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5WVlf+VlZX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5WV&#10;lf+VlZX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lZWV/5WV&#10;lf/////////////////////////////////////////////////z8/P/////////////////////&#10;////////////////////////////+Pj4////////////////////////////////////////////&#10;//////j4+P/////////////////////////////////////////////////4+Pj/////////////&#10;///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lZWV/5WVl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+VlZX/lZWV////////////////////////////////////////////&#10;//////Pz8//////////////////////////////////////////////////4+Pj/////////////&#10;////////////////////////////////////+Pj4////////////////////////////////////&#10;//////////////j4+P///////////////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+VlZX/lZWV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5WVlf+VlZX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5WVlf+VlZX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+VlZX/lZWV//j4+P/4+Pj/+Pj4//j4+P/4+Pj/&#10;+Pj4//j4+P/4+Pj/+Pj4/+zs7P/4+Pj/+Pj4//j4+P/4+Pj/+Pj4//j4+P/4+Pj/+Pj4//j4+P/x&#10;8fH/+Pj4//j4+P/4+Pj/+Pj4//j4+P/4+Pj/+Pj4//j4+P/4+Pj/8fHx//j4+P/4+Pj/+Pj4//j4&#10;+P/4+Pj/+Pj4//j4+P/4+Pj/+Pj4//Hx8f/4+Pj/+Pj4//j4+P/4+Pj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+V&#10;lZX/lZWV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5WVlf+V&#10;lZX/////////////////////////////////////////////////8/Pz////////////////////&#10;//////////////////////////////j4+P//////////////////////////////////////////&#10;///////4+Pj/////////////////////////////////////////////////+Pj4////////////&#10;////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5WVlf+VlZX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lZWV/5WVlf//////////////////////////////////////////&#10;///////z8/P/////////////////////////////////////////////////+Pj4////////////&#10;//////////////////////////////////////j4+P//////////////////////////////////&#10;///////////////4+Pj////////////////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lZWV/5WVl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+VlZX/lZWV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+VlZX/lZWV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5WVlf+VlZX/////////////////////////////////////////////////8/Pz////&#10;//////////////////////////////////////////////j4+P//////////////////////////&#10;///////////////////////4+Pj/////////////////////////////////////////////////&#10;+Pj4////////////////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5WVlf+VlZX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lZWV/5WVlf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lZWV/5WVl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+VlZX/&#10;lZWV//////////////////////////////////////////////////Pz8///////////////////&#10;///////////////////////////////4+Pj/////////////////////////////////////////&#10;////////+Pj4//////////////////////////////////////////////////j4+P//////////&#10;/////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+VlZX/lZWV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5WVlf+VlZX/////////////////////////////////////////&#10;////////8/Pz//////////////////////////////////////////////////j4+P//////////&#10;///////////////////////////////////////4+Pj/////////////////////////////////&#10;////////////////+Pj4////////////////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5WVlf+VlZX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lZWV/5WVlf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lZWV/5WVl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5WVlf+VlZX/8/Pz//Pz8//z8/P/8/Pz//Pz&#10;8//z8/P/8/Pz//Pz8//z8/P/5+fn//Pz8//z8/P/8/Pz//Pz8//z8/P/8/Pz//Pz8//z8/P/8/Pz&#10;/+zs7P/z8/P/8/Pz//Pz8//z8/P/8/Pz//Pz8//z8/P/8/Pz//Pz8//s7Oz/8/Pz//Pz8//z8/P/&#10;8/Pz//Pz8//z8/P/8/Pz//Pz8//z8/P/7Ozs//Pz8//z8/P/8/Pz//Pz8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5WVlf+VlZX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lZWV&#10;/5WVlf/////////////////////////////////////////////////z8/P/////////////////&#10;////////////////////////////////+Pj4////////////////////////////////////////&#10;//////////j4+P/////////////////////////////////////////////////4+Pj/////////&#10;///////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lZWV/5WVl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+VlZX/lZWV////////////////////////////////////////&#10;//////////Pz8//////////////////////////////////////////////////4+Pj/////////&#10;////////////////////////////////////////+Pj4////////////////////////////////&#10;//////////////////j4+P///////////////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+VlZX/lZWV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5WVlf+VlZX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5WVlf+VlZX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lZWV/5WVlf/////////////////////////////////////////////////z8/P/&#10;////////////////////////////////////////////////+Pj4////////////////////////&#10;//////////////////////////j4+P//////////////////////////////////////////////&#10;///4+Pj////////////////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lZWV/5WVl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+VlZX/lZWV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+VlZX/lZWV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5WV&#10;lf+VlZX/////////////////////////////////////////////////8/Pz////////////////&#10;//////////////////////////////////j4+P//////////////////////////////////////&#10;///////////4+Pj/////////////////////////////////////////////////+Pj4////////&#10;////////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5WVlf+VlZX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lZWV/5WVlf//////////////////////////////////////&#10;///////////z8/P/////////////////////////////////////////////////+Pj4////////&#10;//////////////////////////////////////////j4+P//////////////////////////////&#10;///////////////////4+Pj////////////////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lZWV/5WVl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+VlZX/lZWV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+VlZX/lZWV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lZWV/5WVlf/4+Pj/+Pj4//j4+P/4+Pj/&#10;+Pj4//j4+P/4+Pj/+Pj4//j4+P/s7Oz/+Pj4//j4+P/4+Pj/+Pj4//j4+P/4+Pj/+Pj4//j4+P/4&#10;+Pj/8fHx//j4+P/4+Pj/+Pj4//j4+P/4+Pj/+Pj4//j4+P/4+Pj/+Pj4//Hx8f/4+Pj/+Pj4//j4&#10;+P/4+Pj/+Pj4//j4+P/4+Pj/+Pj4//j4+P/x8fH/+Pj4//j4+P/4+Pj/+Pj4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lZWV/5WVl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+V&#10;lZX/lZWV//////////////////////////////////////////////////Pz8///////////////&#10;///////////////////////////////////4+Pj/////////////////////////////////////&#10;////////////+Pj4//////////////////////////////////////////////////j4+P//////&#10;/////////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+VlZX/lZWV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5WVlf+VlZX/////////////////////////////////////&#10;////////////8/Pz//////////////////////////////////////////////////j4+P//////&#10;///////////////////////////////////////////4+Pj/////////////////////////////&#10;////////////////////+Pj4////////////////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5WVlf+VlZX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9/n5//f5+f/3+fn/&#10;9/n5//f5+f/3+fn/9/n5//f5+f/3+fn/9/n5//f5+f/3+fn/9/n5//f5+f/3+fn/9/n5//f5+f/3&#10;+fn/9/n5//f5+f/3+fn/9/n5//f5+f/3+fn/9/n5//f5+f/3+fn/9/n5//f5+f/3+fn/9/n5//f5&#10;+f/3+fn/9/n5//f5+f/3+fn/9/n5//f5+f/3+fn/9/n5//f5+f/3+fn/9/n5//f5+f/3+fn/9/n5&#10;//f5+f/3+fn/9/n5//f5+f/3+fn/9/n5//f5+f/3+fn/9/n5//f5+f/3+fn/lZWV/5WVlf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x8fH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/////////////////////////////////////////////////Pz&#10;8//////////////////////////////////////////////////4+Pj/////////////////////&#10;////////////////////////////+Pj4////////////////////////////////////////////&#10;//////j4+P///////////////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9fX1/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WVlf+VlZX/lZWV/5WVlf+VlZX/lZWV&#10;/5WVlf+VlZX/lZWV/5WVlf+VlZX/lZWV/5WVlf+VlZX/lZWV/5WVlf+VlZX/lZWV/5WVlf+VlZX/&#10;lZWV/5WVlf+VlZX/lZWV/5WVlf+VlZX/lZWV/5WVlf+VlZX/lZWV/5WVlf+VlZX/lZWV/5WVlf+V&#10;lZX/lZWV/5WVlf+VlZX/lZWV/5WVlf+VlZX/lZWV/5WVlf+VlZX/lZWV/5WVlf+VlZX/lZWV/5WV&#10;lf+VlZX/lZWV/5WVlf+VlZX/lZWV/5WVlf+VlZX/lZWV/5ubm//f39/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4+Pj/////////////////////////////////////////////////8/Pz//////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j4+P//////////////////////////////////////&#10;///////////z8/P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+Pj4////////&#10;//////////////////////////////////////////Pz8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////////&#10;///////////////////4+Pj/////////////////////////////////////////////////8/Pz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">
                <v:shape id="image4.tif" o:spid="_x0000_s1027" type="#_x0000_t75" style="position:absolute;left:508;top:508;width:25727;height:25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" strokeweight="1pt">
                  <v:stroke miterlimit="4"/>
                  <v:imagedata r:id="rId30" o:title="" croptop="1605f" cropbottom="1604f" cropleft="2917f" cropright="2917f"/>
                  <v:path arrowok="t"/>
                </v:shape>
                <v:shape id="image4.png" o:spid="_x0000_s1028" type="#_x0000_t75" style="position:absolute;width:26743;height:26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" strokeweight="1pt">
                  <v:stroke miterlimit="4"/>
                  <v:imagedata r:id="rId31" o:title=""/>
                  <v:path arrowok="t"/>
                </v:shape>
                <w10:wrap anchorx="margin" anchory="line"/>
              </v:group>
            </w:pict>
          </mc:Fallback>
        </mc:AlternateContent>
      </w:r>
    </w:p>
    <w:p w14:paraId="16F65148" w14:textId="77777777" w:rsidR="00FE07D0" w:rsidRDefault="00FE07D0">
      <w:pPr>
        <w:pStyle w:val="Text"/>
        <w:ind w:left="720"/>
      </w:pPr>
    </w:p>
    <w:p w14:paraId="0298FC05" w14:textId="77777777" w:rsidR="00FE07D0" w:rsidRDefault="00FE07D0">
      <w:pPr>
        <w:pStyle w:val="Text"/>
        <w:ind w:left="720"/>
      </w:pPr>
    </w:p>
    <w:p w14:paraId="4208FC85" w14:textId="77777777" w:rsidR="00FE07D0" w:rsidRDefault="00FE07D0">
      <w:pPr>
        <w:pStyle w:val="Text"/>
        <w:ind w:left="720"/>
      </w:pPr>
    </w:p>
    <w:p w14:paraId="6DCC56B4" w14:textId="77777777" w:rsidR="00FE07D0" w:rsidRDefault="00FE07D0">
      <w:pPr>
        <w:pStyle w:val="Text"/>
        <w:ind w:left="720"/>
      </w:pPr>
    </w:p>
    <w:p w14:paraId="532726CF" w14:textId="77777777" w:rsidR="00FE07D0" w:rsidRDefault="00FE07D0">
      <w:pPr>
        <w:pStyle w:val="Text"/>
        <w:ind w:left="720"/>
      </w:pPr>
    </w:p>
    <w:p w14:paraId="2008B0F0" w14:textId="77777777" w:rsidR="00FE07D0" w:rsidRDefault="00FE07D0">
      <w:pPr>
        <w:pStyle w:val="Text"/>
        <w:ind w:left="720"/>
      </w:pPr>
    </w:p>
    <w:p w14:paraId="0878A395" w14:textId="77777777" w:rsidR="00FE07D0" w:rsidRDefault="00FE07D0">
      <w:pPr>
        <w:pStyle w:val="Text"/>
        <w:ind w:left="720"/>
      </w:pPr>
    </w:p>
    <w:p w14:paraId="17284E0B" w14:textId="77777777" w:rsidR="00FE07D0" w:rsidRDefault="00FE07D0">
      <w:pPr>
        <w:pStyle w:val="Text"/>
        <w:ind w:left="720"/>
      </w:pPr>
    </w:p>
    <w:p w14:paraId="0046B758" w14:textId="77777777" w:rsidR="00FE07D0" w:rsidRDefault="00FE07D0">
      <w:pPr>
        <w:pStyle w:val="Text"/>
        <w:ind w:left="720"/>
      </w:pPr>
    </w:p>
    <w:p w14:paraId="33F4590D" w14:textId="77777777" w:rsidR="00FE07D0" w:rsidRDefault="00FE07D0">
      <w:pPr>
        <w:pStyle w:val="Text"/>
        <w:ind w:left="720"/>
      </w:pPr>
    </w:p>
    <w:p w14:paraId="40091666" w14:textId="77777777" w:rsidR="00FE07D0" w:rsidRDefault="00FE07D0">
      <w:pPr>
        <w:pStyle w:val="Text"/>
        <w:ind w:left="720"/>
      </w:pPr>
    </w:p>
    <w:p w14:paraId="37AD24A4" w14:textId="77777777" w:rsidR="00DB3BA1" w:rsidRDefault="00DB3BA1">
      <w:pPr>
        <w:rPr>
          <w:rFonts w:ascii="Helvetica" w:hAnsi="Helvetica" w:cs="Arial Unicode MS"/>
          <w:color w:val="357CA2"/>
          <w:sz w:val="30"/>
          <w:szCs w:val="30"/>
          <w:u w:color="357CA2"/>
          <w:lang w:val="de-DE" w:eastAsia="de-CH"/>
        </w:rPr>
      </w:pPr>
      <w:r>
        <w:br w:type="page"/>
      </w:r>
    </w:p>
    <w:p w14:paraId="08637C67" w14:textId="77777777" w:rsidR="00FE07D0" w:rsidDel="0045051B" w:rsidRDefault="00FE07D0">
      <w:pPr>
        <w:pStyle w:val="Text"/>
        <w:ind w:left="720"/>
        <w:rPr>
          <w:del w:id="86" w:author="Balthasar Hofer" w:date="2016-10-09T12:38:00Z"/>
        </w:rPr>
      </w:pPr>
    </w:p>
    <w:p w14:paraId="6BA82035" w14:textId="77777777" w:rsidR="00FE07D0" w:rsidDel="0045051B" w:rsidRDefault="00FE07D0">
      <w:pPr>
        <w:pStyle w:val="Text"/>
        <w:ind w:left="720"/>
        <w:rPr>
          <w:del w:id="87" w:author="Balthasar Hofer" w:date="2016-10-09T12:38:00Z"/>
        </w:rPr>
      </w:pPr>
    </w:p>
    <w:p w14:paraId="2BE87236" w14:textId="77777777" w:rsidR="00FE07D0" w:rsidDel="0045051B" w:rsidRDefault="00FE07D0">
      <w:pPr>
        <w:pStyle w:val="Text"/>
        <w:ind w:left="720"/>
        <w:rPr>
          <w:del w:id="88" w:author="Balthasar Hofer" w:date="2016-10-09T12:38:00Z"/>
        </w:rPr>
      </w:pPr>
    </w:p>
    <w:p w14:paraId="0F725D42" w14:textId="77777777" w:rsidR="00FE07D0" w:rsidDel="0045051B" w:rsidRDefault="00FE07D0">
      <w:pPr>
        <w:pStyle w:val="Text"/>
        <w:ind w:left="720"/>
        <w:rPr>
          <w:del w:id="89" w:author="Balthasar Hofer" w:date="2016-10-09T12:38:00Z"/>
        </w:rPr>
      </w:pPr>
    </w:p>
    <w:p w14:paraId="31706613" w14:textId="77777777" w:rsidR="00FE07D0" w:rsidDel="0045051B" w:rsidRDefault="00FE07D0">
      <w:pPr>
        <w:pStyle w:val="Text"/>
        <w:ind w:left="720"/>
        <w:rPr>
          <w:del w:id="90" w:author="Balthasar Hofer" w:date="2016-10-09T12:38:00Z"/>
        </w:rPr>
      </w:pPr>
    </w:p>
    <w:p w14:paraId="4008AA1D" w14:textId="77777777" w:rsidR="00FE07D0" w:rsidDel="0045051B" w:rsidRDefault="00FE07D0">
      <w:pPr>
        <w:pStyle w:val="Text"/>
        <w:ind w:left="720"/>
        <w:rPr>
          <w:del w:id="91" w:author="Balthasar Hofer" w:date="2016-10-09T12:38:00Z"/>
        </w:rPr>
      </w:pPr>
    </w:p>
    <w:p w14:paraId="2772F1C1" w14:textId="77777777" w:rsidR="00FE07D0" w:rsidDel="0045051B" w:rsidRDefault="00FE07D0">
      <w:pPr>
        <w:pStyle w:val="Text"/>
        <w:ind w:left="720"/>
        <w:rPr>
          <w:del w:id="92" w:author="Balthasar Hofer" w:date="2016-10-09T12:38:00Z"/>
        </w:rPr>
      </w:pPr>
    </w:p>
    <w:p w14:paraId="7FB13D12" w14:textId="77777777" w:rsidR="00FE07D0" w:rsidDel="0045051B" w:rsidRDefault="00FE07D0">
      <w:pPr>
        <w:pStyle w:val="Text"/>
        <w:ind w:left="720"/>
        <w:rPr>
          <w:del w:id="93" w:author="Balthasar Hofer" w:date="2016-10-09T12:38:00Z"/>
        </w:rPr>
      </w:pPr>
    </w:p>
    <w:p w14:paraId="4D80D213" w14:textId="77777777" w:rsidR="00FE07D0" w:rsidDel="0045051B" w:rsidRDefault="00FE07D0">
      <w:pPr>
        <w:pStyle w:val="Text"/>
        <w:ind w:left="720"/>
        <w:rPr>
          <w:del w:id="94" w:author="Balthasar Hofer" w:date="2016-10-09T12:38:00Z"/>
        </w:rPr>
      </w:pPr>
    </w:p>
    <w:p w14:paraId="62080A87" w14:textId="77777777" w:rsidR="00FE07D0" w:rsidDel="0045051B" w:rsidRDefault="00FE07D0">
      <w:pPr>
        <w:pStyle w:val="Text"/>
        <w:ind w:left="720"/>
        <w:rPr>
          <w:del w:id="95" w:author="Balthasar Hofer" w:date="2016-10-09T12:38:00Z"/>
        </w:rPr>
      </w:pPr>
    </w:p>
    <w:p w14:paraId="6988BEE6" w14:textId="77777777" w:rsidR="00FE07D0" w:rsidDel="0045051B" w:rsidRDefault="00FE07D0">
      <w:pPr>
        <w:pStyle w:val="Text"/>
        <w:ind w:left="720"/>
        <w:rPr>
          <w:del w:id="96" w:author="Balthasar Hofer" w:date="2016-10-09T12:38:00Z"/>
        </w:rPr>
      </w:pPr>
    </w:p>
    <w:p w14:paraId="3E105FF0" w14:textId="77777777" w:rsidR="00FE07D0" w:rsidDel="0045051B" w:rsidRDefault="00FE07D0">
      <w:pPr>
        <w:pStyle w:val="Text"/>
        <w:ind w:left="720"/>
        <w:rPr>
          <w:del w:id="97" w:author="Balthasar Hofer" w:date="2016-10-09T12:38:00Z"/>
        </w:rPr>
      </w:pPr>
    </w:p>
    <w:p w14:paraId="153D409F" w14:textId="77777777" w:rsidR="00FE07D0" w:rsidDel="0045051B" w:rsidRDefault="00FE07D0">
      <w:pPr>
        <w:pStyle w:val="Text"/>
        <w:ind w:left="720"/>
        <w:rPr>
          <w:del w:id="98" w:author="Balthasar Hofer" w:date="2016-10-09T12:38:00Z"/>
        </w:rPr>
      </w:pPr>
    </w:p>
    <w:p w14:paraId="69E4E3B5" w14:textId="77777777" w:rsidR="00FE07D0" w:rsidDel="0045051B" w:rsidRDefault="00FE07D0">
      <w:pPr>
        <w:pStyle w:val="Text"/>
        <w:ind w:left="720"/>
        <w:rPr>
          <w:del w:id="99" w:author="Balthasar Hofer" w:date="2016-10-09T12:38:00Z"/>
        </w:rPr>
      </w:pPr>
    </w:p>
    <w:p w14:paraId="0D008FB1" w14:textId="77777777" w:rsidR="00FE07D0" w:rsidDel="0045051B" w:rsidRDefault="00FE07D0">
      <w:pPr>
        <w:pStyle w:val="Text"/>
        <w:ind w:left="720"/>
        <w:rPr>
          <w:del w:id="100" w:author="Balthasar Hofer" w:date="2016-10-09T12:38:00Z"/>
        </w:rPr>
      </w:pPr>
    </w:p>
    <w:p w14:paraId="69953338" w14:textId="77777777" w:rsidR="00FE07D0" w:rsidDel="0045051B" w:rsidRDefault="00FE07D0">
      <w:pPr>
        <w:pStyle w:val="Text"/>
        <w:ind w:left="720"/>
        <w:rPr>
          <w:del w:id="101" w:author="Balthasar Hofer" w:date="2016-10-09T12:38:00Z"/>
        </w:rPr>
      </w:pPr>
    </w:p>
    <w:p w14:paraId="1BDAD4D8" w14:textId="77777777" w:rsidR="00FE07D0" w:rsidDel="0045051B" w:rsidRDefault="00FE07D0">
      <w:pPr>
        <w:pStyle w:val="Text"/>
        <w:rPr>
          <w:del w:id="102" w:author="Balthasar Hofer" w:date="2016-10-09T12:38:00Z"/>
        </w:rPr>
      </w:pPr>
    </w:p>
    <w:p w14:paraId="352432B8" w14:textId="77777777" w:rsidR="00FE07D0" w:rsidRDefault="00B440A9">
      <w:pPr>
        <w:pStyle w:val="berschrift2"/>
        <w:numPr>
          <w:ilvl w:val="1"/>
          <w:numId w:val="6"/>
        </w:numPr>
      </w:pPr>
      <w:r>
        <w:t>Advertiser Use Cases</w:t>
      </w:r>
    </w:p>
    <w:p w14:paraId="48BA84ED" w14:textId="77777777" w:rsidR="00FE07D0" w:rsidRDefault="00B440A9">
      <w:pPr>
        <w:pStyle w:val="berschrift2"/>
        <w:numPr>
          <w:ilvl w:val="0"/>
          <w:numId w:val="8"/>
        </w:numPr>
      </w:pPr>
      <w:r>
        <w:t>Place an ad</w:t>
      </w:r>
    </w:p>
    <w:p w14:paraId="368A47E6" w14:textId="77777777" w:rsidR="00FE07D0" w:rsidRPr="00475F92" w:rsidRDefault="00FE07D0" w:rsidP="00F977FC">
      <w:pPr>
        <w:pStyle w:val="Text"/>
        <w:ind w:left="174"/>
      </w:pP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475F92" w14:paraId="05C25A32" w14:textId="77777777" w:rsidTr="00475F92">
        <w:tc>
          <w:tcPr>
            <w:tcW w:w="2798" w:type="dxa"/>
          </w:tcPr>
          <w:p w14:paraId="71F50730" w14:textId="77777777" w:rsidR="00475F92" w:rsidRPr="00475F92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6021A4F6" w14:textId="77777777" w:rsidR="00475F92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Registered User</w:t>
            </w:r>
          </w:p>
        </w:tc>
      </w:tr>
      <w:tr w:rsidR="00475F92" w14:paraId="4A07C430" w14:textId="77777777" w:rsidTr="00475F92">
        <w:tc>
          <w:tcPr>
            <w:tcW w:w="2798" w:type="dxa"/>
          </w:tcPr>
          <w:p w14:paraId="0C0AE810" w14:textId="77777777" w:rsidR="00475F92" w:rsidRPr="00475F92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1975749F" w14:textId="77777777" w:rsidR="00475F92" w:rsidRPr="00827490" w:rsidRDefault="00475F92" w:rsidP="00475F92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103" w:author="Kevin Meister" w:date="2016-10-10T22:15:00Z">
                  <w:rPr/>
                </w:rPrChange>
              </w:rPr>
            </w:pPr>
            <w:r w:rsidRPr="00FE2129">
              <w:rPr>
                <w:rFonts w:eastAsia="Arial Unicode MS" w:cs="Arial Unicode MS"/>
                <w:lang w:val="en-US"/>
              </w:rPr>
              <w:t>As a registered user I want to be able to place an ad</w:t>
            </w:r>
          </w:p>
        </w:tc>
      </w:tr>
      <w:tr w:rsidR="00475F92" w14:paraId="0FA68F51" w14:textId="77777777" w:rsidTr="00827490">
        <w:tc>
          <w:tcPr>
            <w:tcW w:w="2798" w:type="dxa"/>
          </w:tcPr>
          <w:p w14:paraId="26FE49C5" w14:textId="77777777" w:rsidR="00475F92" w:rsidRPr="00475F92" w:rsidRDefault="00475F9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0460C65D" w14:textId="77777777" w:rsidR="00475F92" w:rsidRDefault="00475F9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475F92" w14:paraId="465634E7" w14:textId="77777777" w:rsidTr="00475F92">
        <w:tc>
          <w:tcPr>
            <w:tcW w:w="2798" w:type="dxa"/>
          </w:tcPr>
          <w:p w14:paraId="03D4CC61" w14:textId="77777777" w:rsidR="00475F92" w:rsidRPr="00475F92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15B15053" w14:textId="77777777" w:rsidR="00475F92" w:rsidRPr="00FE2129" w:rsidRDefault="00475F92" w:rsidP="00F977FC">
            <w:pPr>
              <w:pStyle w:val="Text"/>
              <w:numPr>
                <w:ilvl w:val="0"/>
                <w:numId w:val="14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User has access to the internet</w:t>
            </w:r>
          </w:p>
          <w:p w14:paraId="4E6344A3" w14:textId="77777777" w:rsidR="00475F92" w:rsidRPr="00FE2129" w:rsidRDefault="00475F92" w:rsidP="00F977FC">
            <w:pPr>
              <w:pStyle w:val="Text"/>
              <w:numPr>
                <w:ilvl w:val="0"/>
                <w:numId w:val="14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owns an account on the website</w:t>
            </w:r>
          </w:p>
          <w:p w14:paraId="514CFBCD" w14:textId="77777777" w:rsidR="00475F92" w:rsidRPr="00FE2129" w:rsidRDefault="00475F92" w:rsidP="00F977FC">
            <w:pPr>
              <w:pStyle w:val="Text"/>
              <w:numPr>
                <w:ilvl w:val="0"/>
                <w:numId w:val="14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knows his e-mail address and password to be able to log in</w:t>
            </w:r>
          </w:p>
          <w:p w14:paraId="1164D878" w14:textId="77777777" w:rsidR="00475F92" w:rsidRDefault="00475F92" w:rsidP="00F977FC">
            <w:pPr>
              <w:pStyle w:val="Text"/>
              <w:numPr>
                <w:ilvl w:val="0"/>
                <w:numId w:val="14"/>
              </w:numPr>
            </w:pPr>
            <w:r>
              <w:rPr>
                <w:rFonts w:eastAsia="Arial Unicode MS" w:cs="Arial Unicode MS"/>
              </w:rPr>
              <w:t>The user is logged in</w:t>
            </w:r>
          </w:p>
          <w:p w14:paraId="64D123C5" w14:textId="77777777" w:rsidR="00475F92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475F92" w14:paraId="61D8E796" w14:textId="77777777" w:rsidTr="00475F92">
        <w:tc>
          <w:tcPr>
            <w:tcW w:w="2798" w:type="dxa"/>
          </w:tcPr>
          <w:p w14:paraId="743850D1" w14:textId="77777777" w:rsidR="00475F92" w:rsidRDefault="00475F92" w:rsidP="00475F92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2F814608" w14:textId="77777777" w:rsidR="00F977FC" w:rsidRPr="00FE2129" w:rsidRDefault="00F977FC" w:rsidP="00F977FC">
            <w:pPr>
              <w:pStyle w:val="Text"/>
              <w:numPr>
                <w:ilvl w:val="0"/>
                <w:numId w:val="13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navigates to the „place an ad“ page</w:t>
            </w:r>
          </w:p>
          <w:p w14:paraId="0D686E29" w14:textId="77777777" w:rsidR="00F977FC" w:rsidRPr="00FE2129" w:rsidRDefault="00F977FC" w:rsidP="00F977FC">
            <w:pPr>
              <w:pStyle w:val="Text"/>
              <w:numPr>
                <w:ilvl w:val="0"/>
                <w:numId w:val="13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fills in the form</w:t>
            </w:r>
          </w:p>
          <w:p w14:paraId="7A56D8C8" w14:textId="77777777" w:rsidR="00F977FC" w:rsidRDefault="00F977FC" w:rsidP="00F977FC">
            <w:pPr>
              <w:pStyle w:val="Text"/>
              <w:numPr>
                <w:ilvl w:val="0"/>
                <w:numId w:val="13"/>
              </w:numPr>
            </w:pPr>
            <w:r>
              <w:rPr>
                <w:rFonts w:eastAsia="Arial Unicode MS" w:cs="Arial Unicode MS"/>
              </w:rPr>
              <w:t>The user submits the ad</w:t>
            </w:r>
          </w:p>
          <w:p w14:paraId="70C77234" w14:textId="77777777" w:rsidR="00F977FC" w:rsidRPr="00FE2129" w:rsidRDefault="00F977FC" w:rsidP="00F977FC">
            <w:pPr>
              <w:pStyle w:val="Text"/>
              <w:numPr>
                <w:ilvl w:val="0"/>
                <w:numId w:val="13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ad will be placed on the „My advertisements“ list</w:t>
            </w:r>
          </w:p>
          <w:p w14:paraId="2E753758" w14:textId="77777777" w:rsidR="00475F92" w:rsidRPr="00827490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104" w:author="Kevin Meister" w:date="2016-10-10T22:15:00Z">
                  <w:rPr>
                    <w:lang w:eastAsia="en-US"/>
                  </w:rPr>
                </w:rPrChange>
              </w:rPr>
            </w:pPr>
          </w:p>
        </w:tc>
      </w:tr>
      <w:tr w:rsidR="00475F92" w14:paraId="7C1E6D43" w14:textId="77777777" w:rsidTr="00475F92">
        <w:tc>
          <w:tcPr>
            <w:tcW w:w="2798" w:type="dxa"/>
          </w:tcPr>
          <w:p w14:paraId="59393D4F" w14:textId="77777777" w:rsidR="00475F92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03F1D50C" w14:textId="77777777" w:rsidR="00F977FC" w:rsidRDefault="00F977FC" w:rsidP="00F977FC">
            <w:pPr>
              <w:pStyle w:val="Text"/>
              <w:numPr>
                <w:ilvl w:val="0"/>
                <w:numId w:val="15"/>
              </w:numPr>
            </w:pPr>
            <w:r>
              <w:rPr>
                <w:rFonts w:eastAsia="Arial Unicode MS" w:cs="Arial Unicode MS"/>
              </w:rPr>
              <w:t>The user provides invalid information</w:t>
            </w:r>
          </w:p>
          <w:p w14:paraId="6F86DC90" w14:textId="77777777" w:rsidR="00F977FC" w:rsidRPr="00FE2129" w:rsidRDefault="00F977FC" w:rsidP="00F977FC">
            <w:pPr>
              <w:pStyle w:val="Text"/>
              <w:numPr>
                <w:ilvl w:val="0"/>
                <w:numId w:val="20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will have to fill in the form again</w:t>
            </w:r>
          </w:p>
          <w:p w14:paraId="23C86ACA" w14:textId="77777777" w:rsidR="00F977FC" w:rsidRPr="00FE2129" w:rsidRDefault="00F977FC" w:rsidP="00F977FC">
            <w:pPr>
              <w:pStyle w:val="Text"/>
              <w:numPr>
                <w:ilvl w:val="0"/>
                <w:numId w:val="15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lo</w:t>
            </w:r>
            <w:del w:id="105" w:author="Kevin Meister" w:date="2016-10-09T15:41:00Z">
              <w:r w:rsidRPr="00FE2129" w:rsidDel="007141FF">
                <w:rPr>
                  <w:rFonts w:eastAsia="Arial Unicode MS" w:cs="Arial Unicode MS"/>
                  <w:lang w:val="en-US"/>
                </w:rPr>
                <w:delText>o</w:delText>
              </w:r>
            </w:del>
            <w:r w:rsidRPr="00FE2129">
              <w:rPr>
                <w:rFonts w:eastAsia="Arial Unicode MS" w:cs="Arial Unicode MS"/>
                <w:lang w:val="en-US"/>
              </w:rPr>
              <w:t>ses access to the internet while filling in the form</w:t>
            </w:r>
          </w:p>
          <w:p w14:paraId="5AB57F34" w14:textId="77777777" w:rsidR="00F977FC" w:rsidRPr="00FE2129" w:rsidRDefault="00F977FC" w:rsidP="00F977FC">
            <w:pPr>
              <w:pStyle w:val="Text"/>
              <w:numPr>
                <w:ilvl w:val="0"/>
                <w:numId w:val="20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has to start from beginning</w:t>
            </w:r>
          </w:p>
          <w:p w14:paraId="7FDDD417" w14:textId="77777777" w:rsidR="00475F92" w:rsidRPr="00F977FC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</w:rPr>
            </w:pPr>
          </w:p>
        </w:tc>
      </w:tr>
      <w:tr w:rsidR="00475F92" w14:paraId="5094B503" w14:textId="77777777" w:rsidTr="00475F92">
        <w:tc>
          <w:tcPr>
            <w:tcW w:w="2798" w:type="dxa"/>
          </w:tcPr>
          <w:p w14:paraId="3652ADBC" w14:textId="77777777" w:rsidR="00475F92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1CDFCBA8" w14:textId="77777777" w:rsidR="00475F92" w:rsidRDefault="00F977FC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none</w:t>
            </w:r>
          </w:p>
        </w:tc>
      </w:tr>
      <w:tr w:rsidR="00475F92" w14:paraId="4865D355" w14:textId="77777777" w:rsidTr="00475F92">
        <w:tc>
          <w:tcPr>
            <w:tcW w:w="2798" w:type="dxa"/>
          </w:tcPr>
          <w:p w14:paraId="73F10AC7" w14:textId="77777777" w:rsidR="00475F92" w:rsidRPr="00475F92" w:rsidRDefault="00475F92" w:rsidP="00475F92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01377A92" w14:textId="77777777" w:rsidR="00475F92" w:rsidRPr="00827490" w:rsidRDefault="00F977FC" w:rsidP="00475F92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106" w:author="Kevin Meister" w:date="2016-10-10T22:15:00Z">
                  <w:rPr/>
                </w:rPrChange>
              </w:rPr>
            </w:pPr>
            <w:r w:rsidRPr="00FE2129">
              <w:rPr>
                <w:rFonts w:eastAsia="Arial Unicode MS" w:cs="Arial Unicode MS"/>
                <w:lang w:val="en-US"/>
              </w:rPr>
              <w:t>How does the form look exactly? What criteria should be provi</w:t>
            </w:r>
            <w:r w:rsidRPr="00FE2129">
              <w:rPr>
                <w:rFonts w:eastAsia="Arial Unicode MS" w:cs="Arial Unicode MS"/>
                <w:lang w:val="en-US"/>
              </w:rPr>
              <w:t>d</w:t>
            </w:r>
            <w:r w:rsidRPr="00FE2129">
              <w:rPr>
                <w:rFonts w:eastAsia="Arial Unicode MS" w:cs="Arial Unicode MS"/>
                <w:lang w:val="en-US"/>
              </w:rPr>
              <w:t>ed?</w:t>
            </w:r>
          </w:p>
        </w:tc>
      </w:tr>
    </w:tbl>
    <w:p w14:paraId="056948BD" w14:textId="77777777" w:rsidR="00475F92" w:rsidRPr="00827490" w:rsidRDefault="00475F92" w:rsidP="00475F92">
      <w:pPr>
        <w:pStyle w:val="Text"/>
        <w:ind w:left="174"/>
        <w:rPr>
          <w:lang w:val="en-US"/>
          <w:rPrChange w:id="107" w:author="Kevin Meister" w:date="2016-10-10T22:15:00Z">
            <w:rPr/>
          </w:rPrChange>
        </w:rPr>
      </w:pPr>
    </w:p>
    <w:p w14:paraId="331825F8" w14:textId="77777777" w:rsidR="00FE07D0" w:rsidRDefault="00FE07D0">
      <w:pPr>
        <w:pStyle w:val="Text"/>
        <w:rPr>
          <w:lang w:val="en-US"/>
        </w:rPr>
      </w:pPr>
    </w:p>
    <w:p w14:paraId="4075747C" w14:textId="77777777" w:rsidR="00F977FC" w:rsidRDefault="00F977FC">
      <w:pPr>
        <w:pStyle w:val="Text"/>
        <w:rPr>
          <w:lang w:val="en-US"/>
        </w:rPr>
      </w:pPr>
    </w:p>
    <w:p w14:paraId="75028745" w14:textId="77777777" w:rsidR="00F977FC" w:rsidRDefault="00F977FC">
      <w:pPr>
        <w:pStyle w:val="Text"/>
        <w:rPr>
          <w:lang w:val="en-US"/>
        </w:rPr>
      </w:pPr>
    </w:p>
    <w:p w14:paraId="7D0C542E" w14:textId="77777777" w:rsidR="00F977FC" w:rsidRDefault="00F977FC">
      <w:pPr>
        <w:pStyle w:val="Text"/>
        <w:rPr>
          <w:lang w:val="en-US"/>
        </w:rPr>
      </w:pPr>
    </w:p>
    <w:p w14:paraId="5D065B20" w14:textId="77777777" w:rsidR="00F977FC" w:rsidRDefault="00F977FC">
      <w:pPr>
        <w:pStyle w:val="Text"/>
        <w:rPr>
          <w:lang w:val="en-US"/>
        </w:rPr>
      </w:pPr>
    </w:p>
    <w:p w14:paraId="57E2C28D" w14:textId="77777777" w:rsidR="00F977FC" w:rsidRDefault="00F977FC">
      <w:pPr>
        <w:rPr>
          <w:rFonts w:ascii="Helvetica" w:eastAsia="Helvetica" w:hAnsi="Helvetica" w:cs="Helvetica"/>
          <w:color w:val="000000"/>
          <w:sz w:val="22"/>
          <w:szCs w:val="22"/>
          <w:u w:color="000000"/>
          <w:lang w:eastAsia="de-CH"/>
        </w:rPr>
      </w:pPr>
      <w:r>
        <w:br w:type="page"/>
      </w:r>
    </w:p>
    <w:p w14:paraId="314E7297" w14:textId="77777777" w:rsidR="00F977FC" w:rsidRPr="00FE2129" w:rsidRDefault="00F977FC">
      <w:pPr>
        <w:pStyle w:val="Text"/>
        <w:rPr>
          <w:lang w:val="en-US"/>
        </w:rPr>
      </w:pPr>
    </w:p>
    <w:p w14:paraId="298EDCC1" w14:textId="77777777" w:rsidR="00FE07D0" w:rsidRDefault="00B440A9">
      <w:pPr>
        <w:pStyle w:val="berschrift2"/>
        <w:numPr>
          <w:ilvl w:val="0"/>
          <w:numId w:val="8"/>
        </w:numPr>
      </w:pPr>
      <w:r>
        <w:t>Edit ad</w:t>
      </w:r>
    </w:p>
    <w:p w14:paraId="68B7A00B" w14:textId="77777777" w:rsidR="00FE07D0" w:rsidRDefault="00FE07D0" w:rsidP="00F977FC">
      <w:pPr>
        <w:pStyle w:val="Text"/>
        <w:ind w:left="174"/>
      </w:pP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F977FC" w14:paraId="6CA774E7" w14:textId="77777777" w:rsidTr="00827490">
        <w:tc>
          <w:tcPr>
            <w:tcW w:w="2798" w:type="dxa"/>
          </w:tcPr>
          <w:p w14:paraId="6783AE38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41BF8D95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Registered User</w:t>
            </w:r>
          </w:p>
        </w:tc>
      </w:tr>
      <w:tr w:rsidR="00F977FC" w14:paraId="21BE443C" w14:textId="77777777" w:rsidTr="00827490">
        <w:tc>
          <w:tcPr>
            <w:tcW w:w="2798" w:type="dxa"/>
          </w:tcPr>
          <w:p w14:paraId="6F3CB1B5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067A6D43" w14:textId="77777777" w:rsidR="00F977FC" w:rsidRPr="00827490" w:rsidRDefault="00F977FC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108" w:author="Kevin Meister" w:date="2016-10-10T22:15:00Z">
                  <w:rPr/>
                </w:rPrChange>
              </w:rPr>
            </w:pPr>
            <w:r w:rsidRPr="00FE2129">
              <w:rPr>
                <w:lang w:val="en-US"/>
              </w:rPr>
              <w:t>As a registered user I want to be able to edit my ads</w:t>
            </w:r>
          </w:p>
        </w:tc>
      </w:tr>
      <w:tr w:rsidR="00F977FC" w14:paraId="5B0D8365" w14:textId="77777777" w:rsidTr="00827490">
        <w:tc>
          <w:tcPr>
            <w:tcW w:w="2798" w:type="dxa"/>
          </w:tcPr>
          <w:p w14:paraId="1B4C81AC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61176F16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F977FC" w14:paraId="47AF0BE0" w14:textId="77777777" w:rsidTr="00827490">
        <w:tc>
          <w:tcPr>
            <w:tcW w:w="2798" w:type="dxa"/>
          </w:tcPr>
          <w:p w14:paraId="3076A2D1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5250FFB2" w14:textId="77777777" w:rsidR="00F977FC" w:rsidRPr="00FE2129" w:rsidRDefault="00F977FC" w:rsidP="00F977FC">
            <w:pPr>
              <w:pStyle w:val="Text"/>
              <w:numPr>
                <w:ilvl w:val="0"/>
                <w:numId w:val="21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User has access to the internet</w:t>
            </w:r>
          </w:p>
          <w:p w14:paraId="086E2C5B" w14:textId="77777777" w:rsidR="00F977FC" w:rsidRPr="00FE2129" w:rsidRDefault="00F977FC" w:rsidP="00F977FC">
            <w:pPr>
              <w:pStyle w:val="Text"/>
              <w:numPr>
                <w:ilvl w:val="0"/>
                <w:numId w:val="21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owns an account on the website</w:t>
            </w:r>
          </w:p>
          <w:p w14:paraId="05A846A0" w14:textId="77777777" w:rsidR="00F977FC" w:rsidRPr="00FE2129" w:rsidRDefault="00F977FC" w:rsidP="00F977FC">
            <w:pPr>
              <w:pStyle w:val="Text"/>
              <w:numPr>
                <w:ilvl w:val="0"/>
                <w:numId w:val="21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knows his e-mail address and password to be able to log in</w:t>
            </w:r>
          </w:p>
          <w:p w14:paraId="23AA1802" w14:textId="77777777" w:rsidR="00F977FC" w:rsidRPr="00F977FC" w:rsidRDefault="00F977FC" w:rsidP="00F977FC">
            <w:pPr>
              <w:pStyle w:val="Text"/>
              <w:numPr>
                <w:ilvl w:val="0"/>
                <w:numId w:val="21"/>
              </w:numPr>
            </w:pPr>
            <w:r>
              <w:rPr>
                <w:rFonts w:eastAsia="Arial Unicode MS" w:cs="Arial Unicode MS"/>
              </w:rPr>
              <w:t>The user is logged in</w:t>
            </w:r>
          </w:p>
          <w:p w14:paraId="4F67BAD3" w14:textId="77777777" w:rsidR="00F977FC" w:rsidRDefault="00F977FC" w:rsidP="002C6542">
            <w:pPr>
              <w:pStyle w:val="Text"/>
              <w:numPr>
                <w:ilvl w:val="0"/>
                <w:numId w:val="21"/>
              </w:numPr>
              <w:rPr>
                <w:lang w:val="en-US"/>
              </w:rPr>
            </w:pPr>
            <w:r w:rsidRPr="00FE2129">
              <w:rPr>
                <w:lang w:val="en-US"/>
              </w:rPr>
              <w:t>The user has already placed an ad</w:t>
            </w:r>
          </w:p>
          <w:p w14:paraId="59771009" w14:textId="77777777" w:rsidR="002C6542" w:rsidRPr="00F977FC" w:rsidRDefault="002C6542" w:rsidP="002C6542">
            <w:pPr>
              <w:pStyle w:val="Text"/>
              <w:ind w:left="720"/>
              <w:rPr>
                <w:lang w:val="en-US"/>
              </w:rPr>
            </w:pPr>
          </w:p>
        </w:tc>
      </w:tr>
      <w:tr w:rsidR="00F977FC" w14:paraId="2B8B0485" w14:textId="77777777" w:rsidTr="00827490">
        <w:tc>
          <w:tcPr>
            <w:tcW w:w="2798" w:type="dxa"/>
          </w:tcPr>
          <w:p w14:paraId="21676BB7" w14:textId="77777777" w:rsidR="00F977FC" w:rsidRDefault="00F977FC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179C0F12" w14:textId="77777777" w:rsidR="00F977FC" w:rsidRPr="00FE2129" w:rsidRDefault="00F977FC" w:rsidP="00F977FC">
            <w:pPr>
              <w:pStyle w:val="Text"/>
              <w:numPr>
                <w:ilvl w:val="0"/>
                <w:numId w:val="25"/>
              </w:numPr>
              <w:rPr>
                <w:lang w:val="en-US"/>
              </w:rPr>
            </w:pPr>
            <w:r w:rsidRPr="00FE2129">
              <w:rPr>
                <w:lang w:val="en-US"/>
              </w:rPr>
              <w:t>The user moves to the „My rooms“ site</w:t>
            </w:r>
          </w:p>
          <w:p w14:paraId="58FAD2DF" w14:textId="77777777" w:rsidR="00F977FC" w:rsidRPr="00FE2129" w:rsidRDefault="00F977FC" w:rsidP="00F977FC">
            <w:pPr>
              <w:pStyle w:val="Text"/>
              <w:numPr>
                <w:ilvl w:val="0"/>
                <w:numId w:val="25"/>
              </w:numPr>
              <w:rPr>
                <w:lang w:val="en-US"/>
              </w:rPr>
            </w:pPr>
            <w:r w:rsidRPr="00FE2129">
              <w:rPr>
                <w:lang w:val="en-US"/>
              </w:rPr>
              <w:t>The user gets an abstract of all his ads</w:t>
            </w:r>
          </w:p>
          <w:p w14:paraId="29788ABB" w14:textId="77777777" w:rsidR="00F977FC" w:rsidRPr="00FE2129" w:rsidRDefault="00F977FC" w:rsidP="00F977FC">
            <w:pPr>
              <w:pStyle w:val="Text"/>
              <w:numPr>
                <w:ilvl w:val="0"/>
                <w:numId w:val="25"/>
              </w:numPr>
              <w:rPr>
                <w:lang w:val="en-US"/>
              </w:rPr>
            </w:pPr>
            <w:r w:rsidRPr="00FE2129">
              <w:rPr>
                <w:lang w:val="en-US"/>
              </w:rPr>
              <w:t>The user selects the ad he wants to edit</w:t>
            </w:r>
          </w:p>
          <w:p w14:paraId="106EF9FC" w14:textId="77777777" w:rsidR="00F977FC" w:rsidRPr="00FE2129" w:rsidRDefault="00F977FC" w:rsidP="00F977FC">
            <w:pPr>
              <w:pStyle w:val="Text"/>
              <w:numPr>
                <w:ilvl w:val="0"/>
                <w:numId w:val="25"/>
              </w:numPr>
              <w:rPr>
                <w:lang w:val="en-US"/>
              </w:rPr>
            </w:pPr>
            <w:r w:rsidRPr="00FE2129">
              <w:rPr>
                <w:lang w:val="en-US"/>
              </w:rPr>
              <w:t>The user clicks on the „Edit ad“ shortcut</w:t>
            </w:r>
          </w:p>
          <w:p w14:paraId="0C78E80E" w14:textId="77777777" w:rsidR="00F977FC" w:rsidRPr="00FE2129" w:rsidRDefault="00F977FC" w:rsidP="00F977FC">
            <w:pPr>
              <w:pStyle w:val="Text"/>
              <w:numPr>
                <w:ilvl w:val="0"/>
                <w:numId w:val="25"/>
              </w:numPr>
              <w:rPr>
                <w:lang w:val="en-US"/>
              </w:rPr>
            </w:pPr>
            <w:r w:rsidRPr="00FE2129">
              <w:rPr>
                <w:lang w:val="en-US"/>
              </w:rPr>
              <w:t>The system redirects the user to the „Edit ad“ site</w:t>
            </w:r>
          </w:p>
          <w:p w14:paraId="156B1AB5" w14:textId="77777777" w:rsidR="00F977FC" w:rsidRPr="00FE2129" w:rsidRDefault="00F977FC" w:rsidP="00F977FC">
            <w:pPr>
              <w:pStyle w:val="Text"/>
              <w:numPr>
                <w:ilvl w:val="0"/>
                <w:numId w:val="25"/>
              </w:numPr>
              <w:rPr>
                <w:lang w:val="en-US"/>
              </w:rPr>
            </w:pPr>
            <w:r w:rsidRPr="00FE2129">
              <w:rPr>
                <w:lang w:val="en-US"/>
              </w:rPr>
              <w:t>The user changes the information he wants to change</w:t>
            </w:r>
          </w:p>
          <w:p w14:paraId="48EC5F61" w14:textId="77777777" w:rsidR="00F977FC" w:rsidRDefault="00F977FC" w:rsidP="00F977FC">
            <w:pPr>
              <w:pStyle w:val="Text"/>
              <w:numPr>
                <w:ilvl w:val="0"/>
                <w:numId w:val="25"/>
              </w:numPr>
            </w:pPr>
            <w:r>
              <w:t>The user submits the changes</w:t>
            </w:r>
          </w:p>
          <w:p w14:paraId="2F13ECF9" w14:textId="77777777" w:rsidR="00F977FC" w:rsidRPr="00827490" w:rsidRDefault="00F977FC" w:rsidP="002C6542">
            <w:pPr>
              <w:pStyle w:val="Text"/>
              <w:keepNext/>
              <w:numPr>
                <w:ilvl w:val="0"/>
                <w:numId w:val="25"/>
              </w:numPr>
              <w:rPr>
                <w:lang w:val="en-US"/>
                <w:rPrChange w:id="109" w:author="Kevin Meister" w:date="2016-10-10T22:15:00Z">
                  <w:rPr/>
                </w:rPrChange>
              </w:rPr>
            </w:pPr>
            <w:r w:rsidRPr="00FE2129">
              <w:rPr>
                <w:lang w:val="en-US"/>
              </w:rPr>
              <w:t xml:space="preserve">The system saves the adjusted ad </w:t>
            </w:r>
          </w:p>
          <w:p w14:paraId="2A76D30B" w14:textId="77777777" w:rsidR="002C6542" w:rsidRPr="00827490" w:rsidRDefault="002C6542" w:rsidP="002C6542">
            <w:pPr>
              <w:pStyle w:val="Text"/>
              <w:ind w:left="720"/>
              <w:rPr>
                <w:lang w:val="en-US"/>
                <w:rPrChange w:id="110" w:author="Kevin Meister" w:date="2016-10-10T22:15:00Z">
                  <w:rPr>
                    <w:lang w:eastAsia="en-US"/>
                  </w:rPr>
                </w:rPrChange>
              </w:rPr>
            </w:pPr>
          </w:p>
        </w:tc>
      </w:tr>
      <w:tr w:rsidR="00F977FC" w14:paraId="12345DFA" w14:textId="77777777" w:rsidTr="00827490">
        <w:tc>
          <w:tcPr>
            <w:tcW w:w="2798" w:type="dxa"/>
          </w:tcPr>
          <w:p w14:paraId="0F392CA6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1F7296FA" w14:textId="77777777" w:rsidR="00F977FC" w:rsidRPr="00FE2129" w:rsidRDefault="00F977FC" w:rsidP="00F977FC">
            <w:pPr>
              <w:pStyle w:val="Text"/>
              <w:numPr>
                <w:ilvl w:val="0"/>
                <w:numId w:val="26"/>
              </w:numPr>
              <w:rPr>
                <w:lang w:val="en-US"/>
              </w:rPr>
            </w:pPr>
            <w:r w:rsidRPr="00FE2129">
              <w:rPr>
                <w:lang w:val="en-US"/>
              </w:rPr>
              <w:t>The user lo</w:t>
            </w:r>
            <w:del w:id="111" w:author="Kevin Meister" w:date="2016-10-09T15:41:00Z">
              <w:r w:rsidRPr="00FE2129" w:rsidDel="007141FF">
                <w:rPr>
                  <w:lang w:val="en-US"/>
                </w:rPr>
                <w:delText>o</w:delText>
              </w:r>
            </w:del>
            <w:r w:rsidRPr="00FE2129">
              <w:rPr>
                <w:lang w:val="en-US"/>
              </w:rPr>
              <w:t>ses access to the internet as he adjusts the ad</w:t>
            </w:r>
          </w:p>
          <w:p w14:paraId="0A16B0EB" w14:textId="77777777" w:rsidR="00F977FC" w:rsidRDefault="00F977FC" w:rsidP="002C6542">
            <w:pPr>
              <w:pStyle w:val="Text"/>
              <w:numPr>
                <w:ilvl w:val="1"/>
                <w:numId w:val="26"/>
              </w:numPr>
              <w:rPr>
                <w:lang w:val="en-US"/>
              </w:rPr>
            </w:pPr>
            <w:r w:rsidRPr="00FE2129">
              <w:rPr>
                <w:lang w:val="en-US"/>
              </w:rPr>
              <w:t>The user has to start from beginning</w:t>
            </w:r>
          </w:p>
          <w:p w14:paraId="238DCE69" w14:textId="77777777" w:rsidR="002C6542" w:rsidRPr="00F977FC" w:rsidRDefault="002C6542" w:rsidP="002C6542">
            <w:pPr>
              <w:pStyle w:val="Text"/>
              <w:ind w:left="1440"/>
              <w:rPr>
                <w:lang w:val="en-US"/>
              </w:rPr>
            </w:pPr>
          </w:p>
        </w:tc>
      </w:tr>
      <w:tr w:rsidR="00F977FC" w14:paraId="0D85A1C2" w14:textId="77777777" w:rsidTr="00827490">
        <w:tc>
          <w:tcPr>
            <w:tcW w:w="2798" w:type="dxa"/>
          </w:tcPr>
          <w:p w14:paraId="7E05EC66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444B082E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none</w:t>
            </w:r>
          </w:p>
        </w:tc>
      </w:tr>
      <w:tr w:rsidR="00F977FC" w14:paraId="130A9761" w14:textId="77777777" w:rsidTr="00827490">
        <w:tc>
          <w:tcPr>
            <w:tcW w:w="2798" w:type="dxa"/>
          </w:tcPr>
          <w:p w14:paraId="5A9B492C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1252F195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rPr>
                <w:rFonts w:eastAsia="Arial Unicode MS" w:cs="Arial Unicode MS"/>
                <w:lang w:val="en-US"/>
              </w:rPr>
              <w:t>none</w:t>
            </w:r>
          </w:p>
        </w:tc>
      </w:tr>
    </w:tbl>
    <w:p w14:paraId="185E2B33" w14:textId="77777777" w:rsidR="00F977FC" w:rsidRDefault="00F977FC" w:rsidP="00F977FC">
      <w:pPr>
        <w:pStyle w:val="Text"/>
        <w:ind w:left="174"/>
      </w:pPr>
    </w:p>
    <w:p w14:paraId="6FABF786" w14:textId="77777777" w:rsidR="00F977FC" w:rsidRDefault="00F977FC">
      <w:pPr>
        <w:pStyle w:val="Text"/>
      </w:pPr>
      <w:r>
        <w:br/>
      </w:r>
    </w:p>
    <w:p w14:paraId="3343D222" w14:textId="77777777" w:rsidR="00F977FC" w:rsidRDefault="00F977FC">
      <w:pPr>
        <w:rPr>
          <w:rFonts w:ascii="Helvetica" w:eastAsia="Helvetica" w:hAnsi="Helvetica" w:cs="Helvetica"/>
          <w:color w:val="000000"/>
          <w:sz w:val="22"/>
          <w:szCs w:val="22"/>
          <w:u w:color="000000"/>
          <w:lang w:val="de-DE" w:eastAsia="de-CH"/>
        </w:rPr>
      </w:pPr>
      <w:r>
        <w:br w:type="page"/>
      </w:r>
    </w:p>
    <w:p w14:paraId="4BE11EF8" w14:textId="77777777" w:rsidR="00FE07D0" w:rsidRDefault="00FE07D0">
      <w:pPr>
        <w:pStyle w:val="Text"/>
      </w:pPr>
    </w:p>
    <w:p w14:paraId="166DE7EA" w14:textId="77777777" w:rsidR="00FE07D0" w:rsidRPr="00FE2129" w:rsidRDefault="00B440A9">
      <w:pPr>
        <w:pStyle w:val="berschrift2"/>
        <w:numPr>
          <w:ilvl w:val="0"/>
          <w:numId w:val="8"/>
        </w:numPr>
        <w:rPr>
          <w:lang w:val="en-US"/>
        </w:rPr>
      </w:pPr>
      <w:r w:rsidRPr="00FE2129">
        <w:rPr>
          <w:lang w:val="en-US"/>
        </w:rPr>
        <w:t>Delete ad (not yet implemented)</w:t>
      </w:r>
    </w:p>
    <w:p w14:paraId="1166AAFE" w14:textId="77777777" w:rsidR="00FE07D0" w:rsidRPr="00827490" w:rsidRDefault="00FE07D0" w:rsidP="00F977FC">
      <w:pPr>
        <w:pStyle w:val="Text"/>
        <w:ind w:left="174"/>
        <w:rPr>
          <w:lang w:val="en-US"/>
          <w:rPrChange w:id="112" w:author="Kevin Meister" w:date="2016-10-10T22:15:00Z">
            <w:rPr/>
          </w:rPrChange>
        </w:rPr>
      </w:pP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F977FC" w14:paraId="1398BCDC" w14:textId="77777777" w:rsidTr="00827490">
        <w:tc>
          <w:tcPr>
            <w:tcW w:w="2798" w:type="dxa"/>
          </w:tcPr>
          <w:p w14:paraId="2ABA817B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50060FCB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Registered User</w:t>
            </w:r>
          </w:p>
        </w:tc>
      </w:tr>
      <w:tr w:rsidR="00F977FC" w14:paraId="6FFDE216" w14:textId="77777777" w:rsidTr="00827490">
        <w:tc>
          <w:tcPr>
            <w:tcW w:w="2798" w:type="dxa"/>
          </w:tcPr>
          <w:p w14:paraId="6591FCCA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2C9BCC6B" w14:textId="77777777" w:rsidR="00F977FC" w:rsidRPr="00827490" w:rsidRDefault="00054B85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113" w:author="Kevin Meister" w:date="2016-10-10T22:15:00Z">
                  <w:rPr/>
                </w:rPrChange>
              </w:rPr>
            </w:pPr>
            <w:r w:rsidRPr="00FE2129">
              <w:rPr>
                <w:lang w:val="en-US"/>
              </w:rPr>
              <w:t>As a registered user I want to be able to delete my ads</w:t>
            </w:r>
          </w:p>
        </w:tc>
      </w:tr>
      <w:tr w:rsidR="00F977FC" w14:paraId="0143B7C7" w14:textId="77777777" w:rsidTr="00827490">
        <w:tc>
          <w:tcPr>
            <w:tcW w:w="2798" w:type="dxa"/>
          </w:tcPr>
          <w:p w14:paraId="79D74F30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5405E58A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F977FC" w14:paraId="21BDF09B" w14:textId="77777777" w:rsidTr="00827490">
        <w:tc>
          <w:tcPr>
            <w:tcW w:w="2798" w:type="dxa"/>
          </w:tcPr>
          <w:p w14:paraId="1DEDFC33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4DF0FF21" w14:textId="77777777" w:rsidR="00775B4D" w:rsidRPr="00FE2129" w:rsidRDefault="00775B4D" w:rsidP="00775B4D">
            <w:pPr>
              <w:pStyle w:val="Text"/>
              <w:numPr>
                <w:ilvl w:val="0"/>
                <w:numId w:val="27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User has access to the internet</w:t>
            </w:r>
          </w:p>
          <w:p w14:paraId="317868B9" w14:textId="77777777" w:rsidR="00775B4D" w:rsidRPr="00FE2129" w:rsidRDefault="00775B4D" w:rsidP="00775B4D">
            <w:pPr>
              <w:pStyle w:val="Text"/>
              <w:numPr>
                <w:ilvl w:val="0"/>
                <w:numId w:val="27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owns an account on the website</w:t>
            </w:r>
          </w:p>
          <w:p w14:paraId="73564730" w14:textId="77777777" w:rsidR="00775B4D" w:rsidRPr="00FE2129" w:rsidRDefault="00775B4D" w:rsidP="00775B4D">
            <w:pPr>
              <w:pStyle w:val="Text"/>
              <w:numPr>
                <w:ilvl w:val="0"/>
                <w:numId w:val="27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knows his e-mail address and password to be able to log in</w:t>
            </w:r>
          </w:p>
          <w:p w14:paraId="4FF5EF4D" w14:textId="77777777" w:rsidR="00775B4D" w:rsidRDefault="00775B4D" w:rsidP="00775B4D">
            <w:pPr>
              <w:pStyle w:val="Text"/>
              <w:numPr>
                <w:ilvl w:val="0"/>
                <w:numId w:val="27"/>
              </w:numPr>
            </w:pPr>
            <w:r>
              <w:rPr>
                <w:rFonts w:eastAsia="Arial Unicode MS" w:cs="Arial Unicode MS"/>
              </w:rPr>
              <w:t>The user is logged in</w:t>
            </w:r>
          </w:p>
          <w:p w14:paraId="28EA4859" w14:textId="77777777" w:rsidR="00F977FC" w:rsidRPr="002C6542" w:rsidRDefault="00775B4D" w:rsidP="002C6542">
            <w:pPr>
              <w:pStyle w:val="Text"/>
              <w:numPr>
                <w:ilvl w:val="0"/>
                <w:numId w:val="27"/>
              </w:numPr>
              <w:rPr>
                <w:lang w:val="en-US"/>
              </w:rPr>
            </w:pPr>
            <w:r w:rsidRPr="00FE2129">
              <w:rPr>
                <w:rFonts w:eastAsia="Arial Unicode MS" w:cs="Arial Unicode MS"/>
                <w:lang w:val="en-US"/>
              </w:rPr>
              <w:t>The user has already placed an ad</w:t>
            </w:r>
          </w:p>
          <w:p w14:paraId="3EE63CF9" w14:textId="77777777" w:rsidR="002C6542" w:rsidRPr="00F977FC" w:rsidRDefault="002C6542" w:rsidP="002C6542">
            <w:pPr>
              <w:pStyle w:val="Text"/>
              <w:ind w:left="720"/>
              <w:rPr>
                <w:lang w:val="en-US"/>
              </w:rPr>
            </w:pPr>
          </w:p>
        </w:tc>
      </w:tr>
      <w:tr w:rsidR="00F977FC" w14:paraId="7D4A9BAC" w14:textId="77777777" w:rsidTr="00827490">
        <w:tc>
          <w:tcPr>
            <w:tcW w:w="2798" w:type="dxa"/>
          </w:tcPr>
          <w:p w14:paraId="0EC41D1D" w14:textId="77777777" w:rsidR="00F977FC" w:rsidRDefault="00F977FC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149D9ADC" w14:textId="77777777" w:rsidR="00F977FC" w:rsidRDefault="00F977FC" w:rsidP="00775B4D">
            <w:pPr>
              <w:pStyle w:val="Text"/>
              <w:ind w:left="720"/>
            </w:pPr>
          </w:p>
        </w:tc>
      </w:tr>
      <w:tr w:rsidR="00F977FC" w14:paraId="4AD3A9CD" w14:textId="77777777" w:rsidTr="00827490">
        <w:tc>
          <w:tcPr>
            <w:tcW w:w="2798" w:type="dxa"/>
          </w:tcPr>
          <w:p w14:paraId="324306B4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5064EC8C" w14:textId="77777777" w:rsidR="00F977FC" w:rsidRPr="00F977FC" w:rsidRDefault="00F977FC" w:rsidP="00775B4D">
            <w:pPr>
              <w:pStyle w:val="Text"/>
              <w:rPr>
                <w:lang w:val="en-US"/>
              </w:rPr>
            </w:pPr>
          </w:p>
        </w:tc>
      </w:tr>
      <w:tr w:rsidR="00F977FC" w14:paraId="0DC0DB07" w14:textId="77777777" w:rsidTr="00827490">
        <w:tc>
          <w:tcPr>
            <w:tcW w:w="2798" w:type="dxa"/>
          </w:tcPr>
          <w:p w14:paraId="3525E960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0A76E1CB" w14:textId="77777777" w:rsidR="00F977FC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F977FC" w14:paraId="41340D78" w14:textId="77777777" w:rsidTr="00827490">
        <w:tc>
          <w:tcPr>
            <w:tcW w:w="2798" w:type="dxa"/>
          </w:tcPr>
          <w:p w14:paraId="3A9F4A73" w14:textId="77777777" w:rsidR="00F977FC" w:rsidRPr="00475F92" w:rsidRDefault="00F977FC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0BF7EC61" w14:textId="77777777" w:rsidR="00F977FC" w:rsidRPr="00827490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114" w:author="Kevin Meister" w:date="2016-10-10T22:15:00Z">
                  <w:rPr>
                    <w:lang w:val="fr-CH" w:eastAsia="en-US"/>
                  </w:rPr>
                </w:rPrChange>
              </w:rPr>
            </w:pPr>
            <w:r w:rsidRPr="00FE2129">
              <w:rPr>
                <w:color w:val="FF2D21"/>
                <w:lang w:val="en-US"/>
              </w:rPr>
              <w:t>Where should the shortcut „Delete ad“ be place</w:t>
            </w:r>
            <w:ins w:id="115" w:author="Balthasar Hofer" w:date="2016-10-09T12:39:00Z">
              <w:r>
                <w:rPr>
                  <w:color w:val="FF2D21"/>
                  <w:lang w:val="en-US"/>
                </w:rPr>
                <w:t>d</w:t>
              </w:r>
            </w:ins>
            <w:del w:id="116" w:author="Balthasar Hofer" w:date="2016-10-09T12:39:00Z">
              <w:r w:rsidRPr="00FE2129" w:rsidDel="0045051B">
                <w:rPr>
                  <w:color w:val="FF2D21"/>
                  <w:lang w:val="en-US"/>
                </w:rPr>
                <w:delText>s</w:delText>
              </w:r>
            </w:del>
            <w:r w:rsidRPr="00FE2129">
              <w:rPr>
                <w:color w:val="FF2D21"/>
                <w:lang w:val="en-US"/>
              </w:rPr>
              <w:t>? Should the user confirm that he really wants to delete the ad? Should it be possible to delete several ads at once?</w:t>
            </w:r>
          </w:p>
        </w:tc>
      </w:tr>
    </w:tbl>
    <w:p w14:paraId="04F59255" w14:textId="77777777" w:rsidR="00F977FC" w:rsidRPr="00827490" w:rsidRDefault="00F977FC" w:rsidP="00F977FC">
      <w:pPr>
        <w:pStyle w:val="Text"/>
        <w:ind w:left="174"/>
        <w:rPr>
          <w:lang w:val="en-US"/>
          <w:rPrChange w:id="117" w:author="Kevin Meister" w:date="2016-10-10T22:15:00Z">
            <w:rPr>
              <w:lang w:val="fr-CH"/>
            </w:rPr>
          </w:rPrChange>
        </w:rPr>
      </w:pPr>
    </w:p>
    <w:p w14:paraId="5BFB8345" w14:textId="77777777" w:rsidR="00775B4D" w:rsidRDefault="00775B4D">
      <w:pPr>
        <w:rPr>
          <w:rFonts w:ascii="Helvetica" w:eastAsia="Helvetica" w:hAnsi="Helvetica" w:cs="Helvetica"/>
          <w:color w:val="000000"/>
          <w:sz w:val="22"/>
          <w:szCs w:val="22"/>
          <w:u w:color="000000"/>
          <w:lang w:eastAsia="de-CH"/>
        </w:rPr>
      </w:pPr>
      <w:r>
        <w:br w:type="page"/>
      </w:r>
    </w:p>
    <w:p w14:paraId="5AE7D757" w14:textId="77777777" w:rsidR="00FE07D0" w:rsidRPr="00FE2129" w:rsidRDefault="00FE07D0">
      <w:pPr>
        <w:pStyle w:val="Text"/>
        <w:rPr>
          <w:lang w:val="en-US"/>
        </w:rPr>
      </w:pPr>
    </w:p>
    <w:p w14:paraId="0B3D0651" w14:textId="77777777" w:rsidR="00FE07D0" w:rsidRDefault="00B440A9">
      <w:pPr>
        <w:pStyle w:val="berschrift2"/>
        <w:numPr>
          <w:ilvl w:val="0"/>
          <w:numId w:val="8"/>
        </w:numPr>
      </w:pPr>
      <w:r>
        <w:t>Manage enquiries</w:t>
      </w:r>
    </w:p>
    <w:p w14:paraId="3F27FF82" w14:textId="77777777" w:rsidR="00FE07D0" w:rsidRDefault="00FE07D0" w:rsidP="00775B4D">
      <w:pPr>
        <w:pStyle w:val="Text"/>
        <w:ind w:left="174"/>
      </w:pP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775B4D" w14:paraId="46B83D96" w14:textId="77777777" w:rsidTr="00827490">
        <w:tc>
          <w:tcPr>
            <w:tcW w:w="2798" w:type="dxa"/>
          </w:tcPr>
          <w:p w14:paraId="7C81ECE6" w14:textId="77777777" w:rsidR="00775B4D" w:rsidRPr="00475F92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1F6A291F" w14:textId="77777777" w:rsidR="00775B4D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Registered User</w:t>
            </w:r>
          </w:p>
        </w:tc>
      </w:tr>
      <w:tr w:rsidR="00775B4D" w14:paraId="603077E2" w14:textId="77777777" w:rsidTr="00827490">
        <w:tc>
          <w:tcPr>
            <w:tcW w:w="2798" w:type="dxa"/>
          </w:tcPr>
          <w:p w14:paraId="251F8D98" w14:textId="77777777" w:rsidR="00775B4D" w:rsidRPr="00475F92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4687BB7D" w14:textId="77777777" w:rsidR="00775B4D" w:rsidRPr="00827490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118" w:author="Kevin Meister" w:date="2016-10-10T22:15:00Z">
                  <w:rPr/>
                </w:rPrChange>
              </w:rPr>
            </w:pPr>
            <w:ins w:id="119" w:author="Kevin Meister" w:date="2016-10-09T15:40:00Z">
              <w:r w:rsidRPr="005D3D59">
                <w:rPr>
                  <w:lang w:val="en-US"/>
                  <w:rPrChange w:id="120" w:author="Balthasar Hofer" w:date="2016-10-10T09:52:00Z">
                    <w:rPr/>
                  </w:rPrChange>
                </w:rPr>
                <w:t>As a registered user who placed at least one ad I want to be able to see an overview of all my enquiries, as well as being able to accept or decline them.</w:t>
              </w:r>
            </w:ins>
          </w:p>
        </w:tc>
      </w:tr>
      <w:tr w:rsidR="00775B4D" w14:paraId="7F021F64" w14:textId="77777777" w:rsidTr="00827490">
        <w:tc>
          <w:tcPr>
            <w:tcW w:w="2798" w:type="dxa"/>
          </w:tcPr>
          <w:p w14:paraId="3E741243" w14:textId="77777777" w:rsidR="00775B4D" w:rsidRPr="00475F92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05ED632B" w14:textId="77777777" w:rsidR="00775B4D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775B4D" w14:paraId="0B8E63BA" w14:textId="77777777" w:rsidTr="00827490">
        <w:tc>
          <w:tcPr>
            <w:tcW w:w="2798" w:type="dxa"/>
          </w:tcPr>
          <w:p w14:paraId="0F7B3711" w14:textId="77777777" w:rsidR="00775B4D" w:rsidRPr="00475F92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04FC44D8" w14:textId="77777777" w:rsidR="00775B4D" w:rsidRPr="005D3D59" w:rsidRDefault="00775B4D" w:rsidP="00775B4D">
            <w:pPr>
              <w:pStyle w:val="Text"/>
              <w:keepNext/>
              <w:numPr>
                <w:ilvl w:val="0"/>
                <w:numId w:val="29"/>
              </w:numPr>
              <w:rPr>
                <w:ins w:id="121" w:author="Kevin Meister" w:date="2016-10-09T15:40:00Z"/>
                <w:lang w:val="en-US"/>
                <w:rPrChange w:id="122" w:author="Balthasar Hofer" w:date="2016-10-10T09:52:00Z">
                  <w:rPr>
                    <w:ins w:id="123" w:author="Kevin Meister" w:date="2016-10-09T15:40:00Z"/>
                    <w:lang w:val="fr-CH"/>
                  </w:rPr>
                </w:rPrChange>
              </w:rPr>
            </w:pPr>
            <w:ins w:id="124" w:author="Kevin Meister" w:date="2016-10-09T15:40:00Z">
              <w:r w:rsidRPr="005D3D59">
                <w:rPr>
                  <w:lang w:val="en-US"/>
                  <w:rPrChange w:id="125" w:author="Balthasar Hofer" w:date="2016-10-10T09:52:00Z">
                    <w:rPr>
                      <w:lang w:val="fr-CH"/>
                    </w:rPr>
                  </w:rPrChange>
                </w:rPr>
                <w:t>User has access to the Internet</w:t>
              </w:r>
            </w:ins>
          </w:p>
          <w:p w14:paraId="5CE9D8C0" w14:textId="77777777" w:rsidR="00775B4D" w:rsidRPr="005D3D59" w:rsidRDefault="00775B4D" w:rsidP="00775B4D">
            <w:pPr>
              <w:pStyle w:val="Text"/>
              <w:keepNext/>
              <w:numPr>
                <w:ilvl w:val="0"/>
                <w:numId w:val="29"/>
              </w:numPr>
              <w:rPr>
                <w:ins w:id="126" w:author="Kevin Meister" w:date="2016-10-09T15:40:00Z"/>
                <w:lang w:val="en-US"/>
                <w:rPrChange w:id="127" w:author="Balthasar Hofer" w:date="2016-10-10T09:52:00Z">
                  <w:rPr>
                    <w:ins w:id="128" w:author="Kevin Meister" w:date="2016-10-09T15:40:00Z"/>
                    <w:lang w:val="fr-CH"/>
                  </w:rPr>
                </w:rPrChange>
              </w:rPr>
            </w:pPr>
            <w:ins w:id="129" w:author="Kevin Meister" w:date="2016-10-09T15:40:00Z">
              <w:r w:rsidRPr="005D3D59">
                <w:rPr>
                  <w:lang w:val="en-US"/>
                  <w:rPrChange w:id="130" w:author="Balthasar Hofer" w:date="2016-10-10T09:52:00Z">
                    <w:rPr>
                      <w:lang w:val="fr-CH"/>
                    </w:rPr>
                  </w:rPrChange>
                </w:rPr>
                <w:t>The user owns an account on the website</w:t>
              </w:r>
            </w:ins>
          </w:p>
          <w:p w14:paraId="122D2621" w14:textId="77777777" w:rsidR="00775B4D" w:rsidRPr="00C13894" w:rsidRDefault="00775B4D" w:rsidP="00775B4D">
            <w:pPr>
              <w:pStyle w:val="Text"/>
              <w:keepNext/>
              <w:numPr>
                <w:ilvl w:val="0"/>
                <w:numId w:val="29"/>
              </w:numPr>
              <w:rPr>
                <w:ins w:id="131" w:author="Balthasar Hofer" w:date="2016-10-10T10:05:00Z"/>
                <w:lang w:val="en-US"/>
                <w:rPrChange w:id="132" w:author="Balthasar Hofer" w:date="2016-10-10T10:05:00Z">
                  <w:rPr>
                    <w:ins w:id="133" w:author="Balthasar Hofer" w:date="2016-10-10T10:05:00Z"/>
                    <w:rFonts w:eastAsia="Arial Unicode MS" w:cs="Arial Unicode MS"/>
                    <w:lang w:val="en-US"/>
                  </w:rPr>
                </w:rPrChange>
              </w:rPr>
            </w:pPr>
            <w:ins w:id="134" w:author="Kevin Meister" w:date="2016-10-09T15:40:00Z">
              <w:r w:rsidRPr="00FE2129">
                <w:rPr>
                  <w:rFonts w:eastAsia="Arial Unicode MS" w:cs="Arial Unicode MS"/>
                  <w:lang w:val="en-US"/>
                </w:rPr>
                <w:t>The user knows his e-mail address and password to be able to log in</w:t>
              </w:r>
            </w:ins>
          </w:p>
          <w:p w14:paraId="691C7470" w14:textId="77777777" w:rsidR="00775B4D" w:rsidRDefault="00775B4D" w:rsidP="00775B4D">
            <w:pPr>
              <w:pStyle w:val="Text"/>
              <w:numPr>
                <w:ilvl w:val="0"/>
                <w:numId w:val="29"/>
              </w:numPr>
              <w:rPr>
                <w:ins w:id="135" w:author="Kevin Meister" w:date="2016-10-09T15:40:00Z"/>
                <w:lang w:val="en-US"/>
              </w:rPr>
            </w:pPr>
            <w:ins w:id="136" w:author="Kevin Meister" w:date="2016-10-09T15:40:00Z">
              <w:r>
                <w:rPr>
                  <w:lang w:val="en-US"/>
                </w:rPr>
                <w:t>The user is logged in</w:t>
              </w:r>
            </w:ins>
          </w:p>
          <w:p w14:paraId="03ABCC3A" w14:textId="77777777" w:rsidR="00775B4D" w:rsidRDefault="00775B4D" w:rsidP="00775B4D">
            <w:pPr>
              <w:pStyle w:val="Text"/>
              <w:numPr>
                <w:ilvl w:val="0"/>
                <w:numId w:val="29"/>
              </w:numPr>
              <w:rPr>
                <w:ins w:id="137" w:author="Kevin Meister" w:date="2016-10-09T15:40:00Z"/>
                <w:lang w:val="en-US"/>
              </w:rPr>
            </w:pPr>
            <w:ins w:id="138" w:author="Kevin Meister" w:date="2016-10-09T15:40:00Z">
              <w:r>
                <w:rPr>
                  <w:lang w:val="en-US"/>
                </w:rPr>
                <w:t>The user has already placed an ad</w:t>
              </w:r>
            </w:ins>
          </w:p>
          <w:p w14:paraId="70C670E2" w14:textId="77777777" w:rsidR="00775B4D" w:rsidRDefault="00775B4D" w:rsidP="00775B4D">
            <w:pPr>
              <w:pStyle w:val="Text"/>
              <w:numPr>
                <w:ilvl w:val="0"/>
                <w:numId w:val="29"/>
              </w:numPr>
              <w:rPr>
                <w:lang w:val="en-US"/>
              </w:rPr>
            </w:pPr>
            <w:ins w:id="139" w:author="Kevin Meister" w:date="2016-10-09T15:40:00Z">
              <w:r>
                <w:rPr>
                  <w:lang w:val="en-US"/>
                </w:rPr>
                <w:t>To be able to manage them, the user needs to have at least one enquiry</w:t>
              </w:r>
            </w:ins>
          </w:p>
          <w:p w14:paraId="07E58790" w14:textId="77777777" w:rsidR="002C6542" w:rsidRPr="00775B4D" w:rsidRDefault="002C6542" w:rsidP="002C6542">
            <w:pPr>
              <w:pStyle w:val="Text"/>
              <w:ind w:left="720"/>
              <w:rPr>
                <w:lang w:val="en-US"/>
              </w:rPr>
            </w:pPr>
          </w:p>
        </w:tc>
      </w:tr>
      <w:tr w:rsidR="00775B4D" w14:paraId="168D3116" w14:textId="77777777" w:rsidTr="00827490">
        <w:tc>
          <w:tcPr>
            <w:tcW w:w="2798" w:type="dxa"/>
          </w:tcPr>
          <w:p w14:paraId="709483D3" w14:textId="77777777" w:rsidR="00775B4D" w:rsidRDefault="00775B4D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0C922AC5" w14:textId="77777777" w:rsidR="00775B4D" w:rsidRPr="00FE2129" w:rsidRDefault="00775B4D" w:rsidP="00775B4D">
            <w:pPr>
              <w:pStyle w:val="Text"/>
              <w:numPr>
                <w:ilvl w:val="0"/>
                <w:numId w:val="30"/>
              </w:numPr>
              <w:rPr>
                <w:ins w:id="140" w:author="Kevin Meister" w:date="2016-10-09T15:40:00Z"/>
                <w:lang w:val="en-US"/>
              </w:rPr>
            </w:pPr>
            <w:ins w:id="141" w:author="Kevin Meister" w:date="2016-10-09T15:40:00Z">
              <w:r w:rsidRPr="00FE2129">
                <w:rPr>
                  <w:lang w:val="en-US"/>
                </w:rPr>
                <w:t>The user moves to the „</w:t>
              </w:r>
              <w:r>
                <w:rPr>
                  <w:lang w:val="en-US"/>
                </w:rPr>
                <w:t>Enquiries</w:t>
              </w:r>
              <w:r w:rsidRPr="00FE2129">
                <w:rPr>
                  <w:lang w:val="en-US"/>
                </w:rPr>
                <w:t>“ site</w:t>
              </w:r>
            </w:ins>
          </w:p>
          <w:p w14:paraId="5E7F7772" w14:textId="77777777" w:rsidR="00775B4D" w:rsidRPr="005D3D59" w:rsidRDefault="00775B4D" w:rsidP="00775B4D">
            <w:pPr>
              <w:pStyle w:val="Text"/>
              <w:keepNext/>
              <w:numPr>
                <w:ilvl w:val="0"/>
                <w:numId w:val="30"/>
              </w:numPr>
              <w:rPr>
                <w:ins w:id="142" w:author="Kevin Meister" w:date="2016-10-09T15:40:00Z"/>
                <w:lang w:val="en-US"/>
                <w:rPrChange w:id="143" w:author="Balthasar Hofer" w:date="2016-10-10T09:52:00Z">
                  <w:rPr>
                    <w:ins w:id="144" w:author="Kevin Meister" w:date="2016-10-09T15:40:00Z"/>
                    <w:lang w:val="de-CH"/>
                  </w:rPr>
                </w:rPrChange>
              </w:rPr>
            </w:pPr>
            <w:ins w:id="145" w:author="Kevin Meister" w:date="2016-10-09T15:40:00Z">
              <w:r w:rsidRPr="005D3D59">
                <w:rPr>
                  <w:lang w:val="en-US"/>
                  <w:rPrChange w:id="146" w:author="Balthasar Hofer" w:date="2016-10-10T09:52:00Z">
                    <w:rPr>
                      <w:lang w:val="de-CH"/>
                    </w:rPr>
                  </w:rPrChange>
                </w:rPr>
                <w:t>The user gets an overview of all his enquiries</w:t>
              </w:r>
            </w:ins>
          </w:p>
          <w:p w14:paraId="5B162CE0" w14:textId="77777777" w:rsidR="00775B4D" w:rsidRDefault="00775B4D" w:rsidP="00775B4D">
            <w:pPr>
              <w:pStyle w:val="Text"/>
              <w:numPr>
                <w:ilvl w:val="0"/>
                <w:numId w:val="30"/>
              </w:numPr>
              <w:rPr>
                <w:lang w:val="en-US"/>
              </w:rPr>
            </w:pPr>
            <w:ins w:id="147" w:author="Kevin Meister" w:date="2016-10-09T15:40:00Z">
              <w:r w:rsidRPr="005D3D59">
                <w:rPr>
                  <w:lang w:val="en-US"/>
                  <w:rPrChange w:id="148" w:author="Balthasar Hofer" w:date="2016-10-10T09:52:00Z">
                    <w:rPr>
                      <w:lang w:val="de-CH"/>
                    </w:rPr>
                  </w:rPrChange>
                </w:rPr>
                <w:t>The user either accepts or declines the new enquiries</w:t>
              </w:r>
            </w:ins>
          </w:p>
          <w:p w14:paraId="7CC46CC1" w14:textId="77777777" w:rsidR="002C6542" w:rsidRPr="00775B4D" w:rsidRDefault="002C6542" w:rsidP="002C6542">
            <w:pPr>
              <w:pStyle w:val="Text"/>
              <w:ind w:left="720"/>
              <w:rPr>
                <w:lang w:val="en-US"/>
              </w:rPr>
            </w:pPr>
          </w:p>
        </w:tc>
      </w:tr>
      <w:tr w:rsidR="00775B4D" w14:paraId="7670580B" w14:textId="77777777" w:rsidTr="00827490">
        <w:tc>
          <w:tcPr>
            <w:tcW w:w="2798" w:type="dxa"/>
          </w:tcPr>
          <w:p w14:paraId="41A0CDF7" w14:textId="77777777" w:rsidR="00775B4D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510A66AE" w14:textId="77777777" w:rsidR="00775B4D" w:rsidRPr="005D3D59" w:rsidRDefault="00775B4D" w:rsidP="00775B4D">
            <w:pPr>
              <w:pStyle w:val="Text"/>
              <w:keepNext/>
              <w:numPr>
                <w:ilvl w:val="0"/>
                <w:numId w:val="31"/>
              </w:numPr>
              <w:rPr>
                <w:ins w:id="149" w:author="Kevin Meister" w:date="2016-10-09T15:40:00Z"/>
                <w:lang w:val="en-US"/>
                <w:rPrChange w:id="150" w:author="Balthasar Hofer" w:date="2016-10-10T09:52:00Z">
                  <w:rPr>
                    <w:ins w:id="151" w:author="Kevin Meister" w:date="2016-10-09T15:40:00Z"/>
                    <w:lang w:val="de-CH"/>
                  </w:rPr>
                </w:rPrChange>
              </w:rPr>
            </w:pPr>
            <w:ins w:id="152" w:author="Kevin Meister" w:date="2016-10-09T15:40:00Z">
              <w:r w:rsidRPr="005D3D59">
                <w:rPr>
                  <w:lang w:val="en-US"/>
                  <w:rPrChange w:id="153" w:author="Balthasar Hofer" w:date="2016-10-10T09:52:00Z">
                    <w:rPr>
                      <w:lang w:val="de-CH"/>
                    </w:rPr>
                  </w:rPrChange>
                </w:rPr>
                <w:t>The user neither accepts nor declines an enquiry before its scheduled date</w:t>
              </w:r>
            </w:ins>
          </w:p>
          <w:p w14:paraId="1711F4E9" w14:textId="77777777" w:rsidR="00775B4D" w:rsidRPr="002C6542" w:rsidRDefault="00775B4D" w:rsidP="00775B4D">
            <w:pPr>
              <w:pStyle w:val="Text"/>
              <w:numPr>
                <w:ilvl w:val="1"/>
                <w:numId w:val="31"/>
              </w:numPr>
              <w:rPr>
                <w:lang w:val="en-US"/>
              </w:rPr>
            </w:pPr>
            <w:ins w:id="154" w:author="Kevin Meister" w:date="2016-10-09T15:40:00Z">
              <w:r>
                <w:rPr>
                  <w:lang w:val="de-CH"/>
                </w:rPr>
                <w:t>Nothing happens</w:t>
              </w:r>
            </w:ins>
          </w:p>
          <w:p w14:paraId="26ED3E00" w14:textId="77777777" w:rsidR="002C6542" w:rsidRPr="00F977FC" w:rsidRDefault="002C6542" w:rsidP="002C6542">
            <w:pPr>
              <w:pStyle w:val="Text"/>
              <w:ind w:left="1440"/>
              <w:rPr>
                <w:lang w:val="en-US"/>
              </w:rPr>
            </w:pPr>
          </w:p>
        </w:tc>
      </w:tr>
      <w:tr w:rsidR="00775B4D" w14:paraId="2C793D74" w14:textId="77777777" w:rsidTr="00827490">
        <w:tc>
          <w:tcPr>
            <w:tcW w:w="2798" w:type="dxa"/>
          </w:tcPr>
          <w:p w14:paraId="4EEE9A3A" w14:textId="77777777" w:rsidR="00775B4D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329F8334" w14:textId="77777777" w:rsidR="00775B4D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none</w:t>
            </w:r>
          </w:p>
        </w:tc>
      </w:tr>
      <w:tr w:rsidR="00775B4D" w14:paraId="3631B2EB" w14:textId="77777777" w:rsidTr="00827490">
        <w:tc>
          <w:tcPr>
            <w:tcW w:w="2798" w:type="dxa"/>
          </w:tcPr>
          <w:p w14:paraId="423763A2" w14:textId="77777777" w:rsidR="00775B4D" w:rsidRPr="00475F92" w:rsidRDefault="00775B4D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61F6052E" w14:textId="77777777" w:rsidR="00775B4D" w:rsidRPr="00827490" w:rsidRDefault="00775B4D" w:rsidP="00775B4D">
            <w:pPr>
              <w:pStyle w:val="Text"/>
              <w:keepNext/>
              <w:rPr>
                <w:lang w:val="en-US"/>
                <w:rPrChange w:id="155" w:author="Kevin Meister" w:date="2016-10-10T22:15:00Z">
                  <w:rPr>
                    <w:lang w:val="fr-CH"/>
                  </w:rPr>
                </w:rPrChange>
              </w:rPr>
            </w:pPr>
            <w:ins w:id="156" w:author="Kevin Meister" w:date="2016-10-09T15:41:00Z">
              <w:r w:rsidRPr="005D3D59">
                <w:rPr>
                  <w:lang w:val="en-US"/>
                  <w:rPrChange w:id="157" w:author="Balthasar Hofer" w:date="2016-10-10T09:52:00Z">
                    <w:rPr>
                      <w:lang w:val="de-CH"/>
                    </w:rPr>
                  </w:rPrChange>
                </w:rPr>
                <w:t>What should happen if the advertiser doesn’t accept or decline an enquiry before it’s due?</w:t>
              </w:r>
            </w:ins>
          </w:p>
        </w:tc>
      </w:tr>
    </w:tbl>
    <w:p w14:paraId="2BA9A8DB" w14:textId="77777777" w:rsidR="00775B4D" w:rsidRPr="00775B4D" w:rsidRDefault="00775B4D" w:rsidP="00775B4D">
      <w:pPr>
        <w:pStyle w:val="Text"/>
        <w:rPr>
          <w:lang w:val="en-US"/>
        </w:rPr>
      </w:pPr>
    </w:p>
    <w:p w14:paraId="26BF97FA" w14:textId="77777777" w:rsidR="00775B4D" w:rsidRPr="00827490" w:rsidRDefault="00775B4D">
      <w:pPr>
        <w:rPr>
          <w:rFonts w:ascii="Helvetica" w:eastAsia="Helvetica" w:hAnsi="Helvetica" w:cs="Helvetica"/>
          <w:color w:val="000000"/>
          <w:sz w:val="22"/>
          <w:szCs w:val="22"/>
          <w:u w:color="000000"/>
          <w:lang w:eastAsia="de-CH"/>
          <w:rPrChange w:id="158" w:author="Kevin Meister" w:date="2016-10-10T22:15:00Z">
            <w:rPr>
              <w:rFonts w:ascii="Helvetica" w:eastAsia="Helvetica" w:hAnsi="Helvetica" w:cs="Helvetica"/>
              <w:color w:val="000000"/>
              <w:sz w:val="22"/>
              <w:szCs w:val="22"/>
              <w:u w:color="000000"/>
              <w:lang w:val="de-DE" w:eastAsia="de-CH"/>
            </w:rPr>
          </w:rPrChange>
        </w:rPr>
      </w:pPr>
      <w:r>
        <w:br w:type="page"/>
      </w:r>
    </w:p>
    <w:p w14:paraId="1F361110" w14:textId="77777777" w:rsidR="00FE07D0" w:rsidRPr="005D3D59" w:rsidRDefault="00FE07D0">
      <w:pPr>
        <w:pStyle w:val="Text"/>
        <w:rPr>
          <w:lang w:val="en-US"/>
          <w:rPrChange w:id="159" w:author="Balthasar Hofer" w:date="2016-10-10T09:52:00Z">
            <w:rPr/>
          </w:rPrChange>
        </w:rPr>
      </w:pPr>
    </w:p>
    <w:p w14:paraId="783951F9" w14:textId="77777777" w:rsidR="00FE07D0" w:rsidRDefault="00B440A9">
      <w:pPr>
        <w:pStyle w:val="berschrift2"/>
        <w:numPr>
          <w:ilvl w:val="0"/>
          <w:numId w:val="8"/>
        </w:numPr>
      </w:pPr>
      <w:r>
        <w:t>Manage schedule</w:t>
      </w:r>
    </w:p>
    <w:p w14:paraId="4A0AC261" w14:textId="77777777" w:rsidR="00FE07D0" w:rsidRDefault="00FE07D0" w:rsidP="002C6542">
      <w:pPr>
        <w:pStyle w:val="Text"/>
        <w:ind w:left="174"/>
      </w:pP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2C6542" w14:paraId="172E8876" w14:textId="77777777" w:rsidTr="00827490">
        <w:tc>
          <w:tcPr>
            <w:tcW w:w="2798" w:type="dxa"/>
          </w:tcPr>
          <w:p w14:paraId="19CFE612" w14:textId="77777777" w:rsidR="002C6542" w:rsidRPr="00475F9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57BA0A6B" w14:textId="77777777" w:rsidR="002C654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Registered User</w:t>
            </w:r>
          </w:p>
        </w:tc>
      </w:tr>
      <w:tr w:rsidR="002C6542" w14:paraId="11E0D1AF" w14:textId="77777777" w:rsidTr="00827490">
        <w:tc>
          <w:tcPr>
            <w:tcW w:w="2798" w:type="dxa"/>
          </w:tcPr>
          <w:p w14:paraId="6F35C552" w14:textId="77777777" w:rsidR="002C6542" w:rsidRPr="00475F9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7CDFCC4D" w14:textId="77777777" w:rsidR="002C6542" w:rsidRPr="005D3D59" w:rsidRDefault="002C6542" w:rsidP="002C6542">
            <w:pPr>
              <w:pStyle w:val="Text"/>
              <w:rPr>
                <w:lang w:val="en-US"/>
                <w:rPrChange w:id="160" w:author="Balthasar Hofer" w:date="2016-10-10T09:53:00Z">
                  <w:rPr/>
                </w:rPrChange>
              </w:rPr>
            </w:pPr>
            <w:ins w:id="161" w:author="Balthasar Hofer" w:date="2016-10-10T09:53:00Z">
              <w:r w:rsidRPr="005D3D59">
                <w:rPr>
                  <w:lang w:val="en-US"/>
                  <w:rPrChange w:id="162" w:author="Balthasar Hofer" w:date="2016-10-10T09:53:00Z">
                    <w:rPr/>
                  </w:rPrChange>
                </w:rPr>
                <w:t>As a registered us</w:t>
              </w:r>
              <w:r>
                <w:rPr>
                  <w:lang w:val="en-US"/>
                </w:rPr>
                <w:t xml:space="preserve">er </w:t>
              </w:r>
            </w:ins>
            <w:ins w:id="163" w:author="Kevin Meister" w:date="2016-10-10T22:34:00Z">
              <w:r w:rsidR="00DD60BF">
                <w:rPr>
                  <w:lang w:val="en-US"/>
                </w:rPr>
                <w:t>I</w:t>
              </w:r>
            </w:ins>
            <w:ins w:id="164" w:author="Balthasar Hofer" w:date="2016-10-10T09:53:00Z">
              <w:del w:id="165" w:author="Kevin Meister" w:date="2016-10-10T22:34:00Z">
                <w:r w:rsidDel="00DD60BF">
                  <w:rPr>
                    <w:lang w:val="en-US"/>
                  </w:rPr>
                  <w:delText>i</w:delText>
                </w:r>
              </w:del>
              <w:r>
                <w:rPr>
                  <w:lang w:val="en-US"/>
                </w:rPr>
                <w:t xml:space="preserve"> want to see </w:t>
              </w:r>
            </w:ins>
            <w:ins w:id="166" w:author="Balthasar Hofer" w:date="2016-10-10T09:56:00Z">
              <w:r>
                <w:rPr>
                  <w:lang w:val="en-US"/>
                </w:rPr>
                <w:t xml:space="preserve">a schedule </w:t>
              </w:r>
            </w:ins>
            <w:ins w:id="167" w:author="Balthasar Hofer" w:date="2016-10-10T09:53:00Z">
              <w:r>
                <w:rPr>
                  <w:lang w:val="en-US"/>
                </w:rPr>
                <w:t xml:space="preserve">of all </w:t>
              </w:r>
            </w:ins>
            <w:ins w:id="168" w:author="Balthasar Hofer" w:date="2016-10-10T09:57:00Z">
              <w:r>
                <w:rPr>
                  <w:lang w:val="en-US"/>
                </w:rPr>
                <w:t xml:space="preserve">my </w:t>
              </w:r>
            </w:ins>
            <w:ins w:id="169" w:author="Balthasar Hofer" w:date="2016-10-10T09:59:00Z">
              <w:r>
                <w:rPr>
                  <w:lang w:val="en-US"/>
                </w:rPr>
                <w:t>present</w:t>
              </w:r>
              <w:r>
                <w:rPr>
                  <w:lang w:val="en-US"/>
                </w:rPr>
                <w:t>a</w:t>
              </w:r>
              <w:r>
                <w:rPr>
                  <w:lang w:val="en-US"/>
                </w:rPr>
                <w:t xml:space="preserve">tions (visitors </w:t>
              </w:r>
            </w:ins>
            <w:ins w:id="170" w:author="Balthasar Hofer" w:date="2016-10-10T10:00:00Z">
              <w:r>
                <w:rPr>
                  <w:lang w:val="en-US"/>
                </w:rPr>
                <w:t xml:space="preserve">of my flat) </w:t>
              </w:r>
            </w:ins>
            <w:ins w:id="171" w:author="Balthasar Hofer" w:date="2016-10-10T09:53:00Z">
              <w:r>
                <w:rPr>
                  <w:lang w:val="en-US"/>
                </w:rPr>
                <w:t xml:space="preserve">and </w:t>
              </w:r>
            </w:ins>
            <w:ins w:id="172" w:author="Balthasar Hofer" w:date="2016-10-10T09:54:00Z">
              <w:r>
                <w:rPr>
                  <w:lang w:val="en-US"/>
                </w:rPr>
                <w:t xml:space="preserve">all the </w:t>
              </w:r>
            </w:ins>
            <w:ins w:id="173" w:author="Balthasar Hofer" w:date="2016-10-10T09:55:00Z">
              <w:r>
                <w:rPr>
                  <w:lang w:val="en-US"/>
                </w:rPr>
                <w:t xml:space="preserve">visits </w:t>
              </w:r>
            </w:ins>
            <w:ins w:id="174" w:author="Kevin Meister" w:date="2016-10-10T22:34:00Z">
              <w:r w:rsidR="00DD60BF">
                <w:rPr>
                  <w:lang w:val="en-US"/>
                </w:rPr>
                <w:t>I</w:t>
              </w:r>
            </w:ins>
            <w:ins w:id="175" w:author="Balthasar Hofer" w:date="2016-10-10T09:55:00Z">
              <w:del w:id="176" w:author="Kevin Meister" w:date="2016-10-10T22:34:00Z">
                <w:r w:rsidDel="00DD60BF">
                  <w:rPr>
                    <w:lang w:val="en-US"/>
                  </w:rPr>
                  <w:delText>i</w:delText>
                </w:r>
              </w:del>
              <w:r>
                <w:rPr>
                  <w:lang w:val="en-US"/>
                </w:rPr>
                <w:t>’ve realized</w:t>
              </w:r>
            </w:ins>
            <w:ins w:id="177" w:author="Balthasar Hofer" w:date="2016-10-10T10:09:00Z">
              <w:r>
                <w:rPr>
                  <w:lang w:val="en-US"/>
                </w:rPr>
                <w:t xml:space="preserve"> in the past</w:t>
              </w:r>
            </w:ins>
            <w:ins w:id="178" w:author="Balthasar Hofer" w:date="2016-10-10T09:55:00Z">
              <w:r>
                <w:rPr>
                  <w:lang w:val="en-US"/>
                </w:rPr>
                <w:t>.</w:t>
              </w:r>
            </w:ins>
            <w:ins w:id="179" w:author="Balthasar Hofer" w:date="2016-10-10T09:56:00Z">
              <w:r>
                <w:rPr>
                  <w:lang w:val="en-US"/>
                </w:rPr>
                <w:t xml:space="preserve"> </w:t>
              </w:r>
            </w:ins>
            <w:ins w:id="180" w:author="Balthasar Hofer" w:date="2016-10-10T09:58:00Z">
              <w:r>
                <w:rPr>
                  <w:lang w:val="en-US"/>
                </w:rPr>
                <w:t>The schedule must provide an overview that contains the address of the concerning flat,</w:t>
              </w:r>
            </w:ins>
            <w:ins w:id="181" w:author="Balthasar Hofer" w:date="2016-10-10T10:00:00Z">
              <w:r>
                <w:rPr>
                  <w:lang w:val="en-US"/>
                </w:rPr>
                <w:t xml:space="preserve"> the </w:t>
              </w:r>
            </w:ins>
            <w:ins w:id="182" w:author="Balthasar Hofer" w:date="2016-10-10T09:59:00Z">
              <w:r>
                <w:rPr>
                  <w:lang w:val="en-US"/>
                </w:rPr>
                <w:t xml:space="preserve">date and time </w:t>
              </w:r>
            </w:ins>
            <w:ins w:id="183" w:author="Balthasar Hofer" w:date="2016-10-10T10:00:00Z">
              <w:r>
                <w:rPr>
                  <w:lang w:val="en-US"/>
                </w:rPr>
                <w:t xml:space="preserve">of the visit and a link </w:t>
              </w:r>
            </w:ins>
            <w:ins w:id="184" w:author="Balthasar Hofer" w:date="2016-10-10T10:01:00Z">
              <w:r>
                <w:rPr>
                  <w:lang w:val="en-US"/>
                </w:rPr>
                <w:t>to the ad-website. In the</w:t>
              </w:r>
            </w:ins>
            <w:ins w:id="185" w:author="Balthasar Hofer" w:date="2016-10-10T10:03:00Z">
              <w:r>
                <w:rPr>
                  <w:lang w:val="en-US"/>
                </w:rPr>
                <w:t xml:space="preserve"> schedule of my presentations I want </w:t>
              </w:r>
            </w:ins>
            <w:ins w:id="186" w:author="Balthasar Hofer" w:date="2016-10-10T10:04:00Z">
              <w:r>
                <w:rPr>
                  <w:lang w:val="en-US"/>
                </w:rPr>
                <w:t>an additional link to see a list of all the visitors of a flat.</w:t>
              </w:r>
            </w:ins>
          </w:p>
          <w:p w14:paraId="30ADAD5F" w14:textId="77777777" w:rsidR="002C6542" w:rsidRPr="002C654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</w:rPr>
            </w:pPr>
          </w:p>
        </w:tc>
      </w:tr>
      <w:tr w:rsidR="002C6542" w14:paraId="4FB22823" w14:textId="77777777" w:rsidTr="00827490">
        <w:tc>
          <w:tcPr>
            <w:tcW w:w="2798" w:type="dxa"/>
          </w:tcPr>
          <w:p w14:paraId="78D8D494" w14:textId="77777777" w:rsidR="002C6542" w:rsidRPr="00475F9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31601FD6" w14:textId="77777777" w:rsidR="002C654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2C6542" w14:paraId="6FBD05AA" w14:textId="77777777" w:rsidTr="00827490">
        <w:tc>
          <w:tcPr>
            <w:tcW w:w="2798" w:type="dxa"/>
          </w:tcPr>
          <w:p w14:paraId="00BAA6ED" w14:textId="77777777" w:rsidR="002C6542" w:rsidRPr="00475F9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13A28E45" w14:textId="77777777" w:rsidR="002C6542" w:rsidRPr="00C13894" w:rsidRDefault="002C6542">
            <w:pPr>
              <w:pStyle w:val="Text"/>
              <w:numPr>
                <w:ilvl w:val="0"/>
                <w:numId w:val="33"/>
              </w:numPr>
              <w:rPr>
                <w:ins w:id="187" w:author="Balthasar Hofer" w:date="2016-10-10T10:05:00Z"/>
                <w:lang w:val="en-US"/>
                <w:rPrChange w:id="188" w:author="Balthasar Hofer" w:date="2016-10-10T10:05:00Z">
                  <w:rPr>
                    <w:ins w:id="189" w:author="Balthasar Hofer" w:date="2016-10-10T10:05:00Z"/>
                  </w:rPr>
                </w:rPrChange>
              </w:rPr>
              <w:pPrChange w:id="190" w:author="Balthasar Hofer" w:date="2016-10-10T10:05:00Z">
                <w:pPr>
                  <w:pStyle w:val="Text"/>
                  <w:numPr>
                    <w:numId w:val="10"/>
                  </w:numPr>
                  <w:ind w:left="174" w:hanging="174"/>
                </w:pPr>
              </w:pPrChange>
            </w:pPr>
            <w:ins w:id="191" w:author="Balthasar Hofer" w:date="2016-10-10T10:05:00Z">
              <w:r w:rsidRPr="00C13894">
                <w:rPr>
                  <w:lang w:val="en-US"/>
                  <w:rPrChange w:id="192" w:author="Balthasar Hofer" w:date="2016-10-10T10:05:00Z">
                    <w:rPr/>
                  </w:rPrChange>
                </w:rPr>
                <w:t>The user has access to the internet</w:t>
              </w:r>
            </w:ins>
          </w:p>
          <w:p w14:paraId="5E389B12" w14:textId="77777777" w:rsidR="002C6542" w:rsidRDefault="002C6542">
            <w:pPr>
              <w:pStyle w:val="Text"/>
              <w:numPr>
                <w:ilvl w:val="0"/>
                <w:numId w:val="33"/>
              </w:numPr>
              <w:rPr>
                <w:ins w:id="193" w:author="Balthasar Hofer" w:date="2016-10-10T10:06:00Z"/>
                <w:lang w:val="en-US"/>
              </w:rPr>
              <w:pPrChange w:id="194" w:author="Balthasar Hofer" w:date="2016-10-10T10:05:00Z">
                <w:pPr>
                  <w:pStyle w:val="Text"/>
                  <w:numPr>
                    <w:numId w:val="10"/>
                  </w:numPr>
                  <w:ind w:left="174" w:hanging="174"/>
                </w:pPr>
              </w:pPrChange>
            </w:pPr>
            <w:ins w:id="195" w:author="Balthasar Hofer" w:date="2016-10-10T10:05:00Z">
              <w:r>
                <w:rPr>
                  <w:lang w:val="en-US"/>
                </w:rPr>
                <w:t>The user has an account on the w</w:t>
              </w:r>
            </w:ins>
            <w:ins w:id="196" w:author="Balthasar Hofer" w:date="2016-10-10T10:06:00Z">
              <w:r>
                <w:rPr>
                  <w:lang w:val="en-US"/>
                </w:rPr>
                <w:t>ebsit</w:t>
              </w:r>
            </w:ins>
            <w:ins w:id="197" w:author="Kevin Meister" w:date="2016-10-10T22:34:00Z">
              <w:r w:rsidR="00DD60BF">
                <w:rPr>
                  <w:lang w:val="en-US"/>
                </w:rPr>
                <w:t>e</w:t>
              </w:r>
            </w:ins>
          </w:p>
          <w:p w14:paraId="3CA1FB1C" w14:textId="77777777" w:rsidR="002C6542" w:rsidRPr="00C13894" w:rsidRDefault="002C6542">
            <w:pPr>
              <w:pStyle w:val="Text"/>
              <w:numPr>
                <w:ilvl w:val="0"/>
                <w:numId w:val="33"/>
              </w:numPr>
              <w:rPr>
                <w:lang w:val="en-US"/>
                <w:rPrChange w:id="198" w:author="Balthasar Hofer" w:date="2016-10-10T10:05:00Z">
                  <w:rPr/>
                </w:rPrChange>
              </w:rPr>
              <w:pPrChange w:id="199" w:author="Balthasar Hofer" w:date="2016-10-10T10:05:00Z">
                <w:pPr>
                  <w:pStyle w:val="Text"/>
                  <w:numPr>
                    <w:numId w:val="10"/>
                  </w:numPr>
                  <w:ind w:left="174" w:hanging="174"/>
                </w:pPr>
              </w:pPrChange>
            </w:pPr>
            <w:ins w:id="200" w:author="Balthasar Hofer" w:date="2016-10-10T10:06:00Z">
              <w:r>
                <w:rPr>
                  <w:lang w:val="en-US"/>
                </w:rPr>
                <w:t>The user is logged in</w:t>
              </w:r>
            </w:ins>
          </w:p>
          <w:p w14:paraId="2D2B432E" w14:textId="77777777" w:rsidR="002C6542" w:rsidRPr="00775B4D" w:rsidRDefault="002C6542" w:rsidP="002C6542">
            <w:pPr>
              <w:pStyle w:val="Text"/>
              <w:rPr>
                <w:lang w:val="en-US"/>
              </w:rPr>
            </w:pPr>
          </w:p>
        </w:tc>
      </w:tr>
      <w:tr w:rsidR="002C6542" w14:paraId="2FFBACC8" w14:textId="77777777" w:rsidTr="00827490">
        <w:tc>
          <w:tcPr>
            <w:tcW w:w="2798" w:type="dxa"/>
          </w:tcPr>
          <w:p w14:paraId="418F2F50" w14:textId="77777777" w:rsidR="002C6542" w:rsidRDefault="002C6542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2D16E0E9" w14:textId="77777777" w:rsidR="002C6542" w:rsidRDefault="002C6542">
            <w:pPr>
              <w:pStyle w:val="Text"/>
              <w:numPr>
                <w:ilvl w:val="0"/>
                <w:numId w:val="34"/>
              </w:numPr>
              <w:rPr>
                <w:ins w:id="201" w:author="Balthasar Hofer" w:date="2016-10-10T10:07:00Z"/>
                <w:lang w:val="en-US"/>
              </w:rPr>
              <w:pPrChange w:id="202" w:author="Balthasar Hofer" w:date="2016-10-10T10:06:00Z">
                <w:pPr>
                  <w:pStyle w:val="Text"/>
                  <w:numPr>
                    <w:numId w:val="10"/>
                  </w:numPr>
                  <w:ind w:left="174" w:hanging="174"/>
                </w:pPr>
              </w:pPrChange>
            </w:pPr>
            <w:ins w:id="203" w:author="Balthasar Hofer" w:date="2016-10-10T10:06:00Z">
              <w:r w:rsidRPr="00C13894">
                <w:rPr>
                  <w:lang w:val="en-US"/>
                  <w:rPrChange w:id="204" w:author="Balthasar Hofer" w:date="2016-10-10T10:07:00Z">
                    <w:rPr/>
                  </w:rPrChange>
                </w:rPr>
                <w:t>User moves to the sch</w:t>
              </w:r>
            </w:ins>
            <w:ins w:id="205" w:author="Balthasar Hofer" w:date="2016-10-10T10:07:00Z">
              <w:r w:rsidRPr="00C13894">
                <w:rPr>
                  <w:lang w:val="en-US"/>
                  <w:rPrChange w:id="206" w:author="Balthasar Hofer" w:date="2016-10-10T10:07:00Z">
                    <w:rPr/>
                  </w:rPrChange>
                </w:rPr>
                <w:t>edule page</w:t>
              </w:r>
            </w:ins>
          </w:p>
          <w:p w14:paraId="61BF241B" w14:textId="77777777" w:rsidR="002C6542" w:rsidRPr="00C13894" w:rsidRDefault="002C6542">
            <w:pPr>
              <w:pStyle w:val="Text"/>
              <w:numPr>
                <w:ilvl w:val="0"/>
                <w:numId w:val="34"/>
              </w:numPr>
              <w:rPr>
                <w:lang w:val="en-US"/>
                <w:rPrChange w:id="207" w:author="Balthasar Hofer" w:date="2016-10-10T10:07:00Z">
                  <w:rPr/>
                </w:rPrChange>
              </w:rPr>
              <w:pPrChange w:id="208" w:author="Balthasar Hofer" w:date="2016-10-10T10:06:00Z">
                <w:pPr>
                  <w:pStyle w:val="Text"/>
                  <w:numPr>
                    <w:numId w:val="10"/>
                  </w:numPr>
                  <w:ind w:left="174" w:hanging="174"/>
                </w:pPr>
              </w:pPrChange>
            </w:pPr>
            <w:ins w:id="209" w:author="Balthasar Hofer" w:date="2016-10-10T10:07:00Z">
              <w:r>
                <w:rPr>
                  <w:lang w:val="en-US"/>
                </w:rPr>
                <w:t>The user gets an overview of the scheduled presentations as well as of the scheduled visits of the pas</w:t>
              </w:r>
            </w:ins>
            <w:ins w:id="210" w:author="Balthasar Hofer" w:date="2016-10-10T10:08:00Z">
              <w:r>
                <w:rPr>
                  <w:lang w:val="en-US"/>
                </w:rPr>
                <w:t>t</w:t>
              </w:r>
            </w:ins>
            <w:ins w:id="211" w:author="Balthasar Hofer" w:date="2016-10-10T10:07:00Z">
              <w:r>
                <w:rPr>
                  <w:lang w:val="en-US"/>
                </w:rPr>
                <w:t>.</w:t>
              </w:r>
            </w:ins>
          </w:p>
          <w:p w14:paraId="7CD91B5D" w14:textId="77777777" w:rsidR="002C6542" w:rsidRPr="00775B4D" w:rsidRDefault="002C6542" w:rsidP="002C6542">
            <w:pPr>
              <w:pStyle w:val="Text"/>
              <w:rPr>
                <w:lang w:val="en-US"/>
              </w:rPr>
            </w:pPr>
          </w:p>
        </w:tc>
      </w:tr>
      <w:tr w:rsidR="002C6542" w14:paraId="18647D46" w14:textId="77777777" w:rsidTr="00827490">
        <w:tc>
          <w:tcPr>
            <w:tcW w:w="2798" w:type="dxa"/>
          </w:tcPr>
          <w:p w14:paraId="65204102" w14:textId="77777777" w:rsidR="002C654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216AC717" w14:textId="77777777" w:rsidR="002C6542" w:rsidRPr="00F977FC" w:rsidRDefault="002C6542" w:rsidP="00827490">
            <w:pPr>
              <w:pStyle w:val="Text"/>
              <w:ind w:left="1440"/>
              <w:rPr>
                <w:lang w:val="en-US"/>
              </w:rPr>
            </w:pPr>
          </w:p>
        </w:tc>
      </w:tr>
      <w:tr w:rsidR="002C6542" w14:paraId="6754D96B" w14:textId="77777777" w:rsidTr="00827490">
        <w:tc>
          <w:tcPr>
            <w:tcW w:w="2798" w:type="dxa"/>
          </w:tcPr>
          <w:p w14:paraId="62269795" w14:textId="77777777" w:rsidR="002C654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7D920EF5" w14:textId="77777777" w:rsidR="002C654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none</w:t>
            </w:r>
          </w:p>
        </w:tc>
      </w:tr>
      <w:tr w:rsidR="002C6542" w14:paraId="1341EB99" w14:textId="77777777" w:rsidTr="00827490">
        <w:tc>
          <w:tcPr>
            <w:tcW w:w="2798" w:type="dxa"/>
          </w:tcPr>
          <w:p w14:paraId="3D25C6FF" w14:textId="77777777" w:rsidR="002C6542" w:rsidRPr="00475F92" w:rsidRDefault="002C6542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6D4FF867" w14:textId="77777777" w:rsidR="002C6542" w:rsidRPr="00C13894" w:rsidDel="000055DA" w:rsidRDefault="002C6542" w:rsidP="002C6542">
            <w:pPr>
              <w:pStyle w:val="Text"/>
              <w:numPr>
                <w:ilvl w:val="0"/>
                <w:numId w:val="10"/>
              </w:numPr>
              <w:rPr>
                <w:del w:id="212" w:author="Balthasar Hofer" w:date="2016-10-10T10:16:00Z"/>
                <w:lang w:val="en-US"/>
                <w:rPrChange w:id="213" w:author="Balthasar Hofer" w:date="2016-10-10T10:09:00Z">
                  <w:rPr>
                    <w:del w:id="214" w:author="Balthasar Hofer" w:date="2016-10-10T10:16:00Z"/>
                    <w:lang w:eastAsia="en-US"/>
                  </w:rPr>
                </w:rPrChange>
              </w:rPr>
            </w:pPr>
            <w:r w:rsidRPr="00827490">
              <w:rPr>
                <w:lang w:val="en-US"/>
                <w:rPrChange w:id="215" w:author="Kevin Meister" w:date="2016-10-10T22:15:00Z">
                  <w:rPr>
                    <w:lang w:val="fr-CH"/>
                  </w:rPr>
                </w:rPrChange>
              </w:rPr>
              <w:t>A</w:t>
            </w:r>
            <w:ins w:id="216" w:author="Balthasar Hofer" w:date="2016-10-10T10:09:00Z">
              <w:r w:rsidR="00D05C64">
                <w:rPr>
                  <w:lang w:val="en-US"/>
                </w:rPr>
                <w:t>re visits shown only from th</w:t>
              </w:r>
            </w:ins>
            <w:ins w:id="217" w:author="Balthasar Hofer" w:date="2016-10-11T13:31:00Z">
              <w:r w:rsidR="00D05C64">
                <w:rPr>
                  <w:lang w:val="en-US"/>
                </w:rPr>
                <w:t>e</w:t>
              </w:r>
            </w:ins>
            <w:ins w:id="218" w:author="Balthasar Hofer" w:date="2016-10-10T10:09:00Z">
              <w:r w:rsidRPr="000055DA">
                <w:rPr>
                  <w:lang w:val="en-US"/>
                </w:rPr>
                <w:t xml:space="preserve"> past, or from the future </w:t>
              </w:r>
            </w:ins>
            <w:ins w:id="219" w:author="Balthasar Hofer" w:date="2016-10-10T10:10:00Z">
              <w:del w:id="220" w:author="sven" w:date="2016-10-11T09:25:00Z">
                <w:r w:rsidRPr="000055DA" w:rsidDel="002547D6">
                  <w:rPr>
                    <w:lang w:val="en-US"/>
                  </w:rPr>
                  <w:delText>aswell</w:delText>
                </w:r>
              </w:del>
            </w:ins>
            <w:ins w:id="221" w:author="sven" w:date="2016-10-11T09:25:00Z">
              <w:r w:rsidR="002547D6" w:rsidRPr="000055DA">
                <w:rPr>
                  <w:lang w:val="en-US"/>
                </w:rPr>
                <w:t>as well</w:t>
              </w:r>
            </w:ins>
            <w:ins w:id="222" w:author="Balthasar Hofer" w:date="2016-10-10T10:10:00Z">
              <w:r w:rsidRPr="000055DA">
                <w:rPr>
                  <w:lang w:val="en-US"/>
                </w:rPr>
                <w:t>?</w:t>
              </w:r>
            </w:ins>
          </w:p>
          <w:p w14:paraId="2FF98A78" w14:textId="77777777" w:rsidR="002C6542" w:rsidRPr="002C6542" w:rsidRDefault="002C6542" w:rsidP="00827490">
            <w:pPr>
              <w:pStyle w:val="Text"/>
              <w:rPr>
                <w:lang w:val="en-US"/>
              </w:rPr>
            </w:pPr>
          </w:p>
        </w:tc>
      </w:tr>
    </w:tbl>
    <w:p w14:paraId="62F8036E" w14:textId="77777777" w:rsidR="00796B8F" w:rsidRDefault="00796B8F" w:rsidP="002C6542">
      <w:pPr>
        <w:pStyle w:val="Text"/>
        <w:ind w:left="174"/>
        <w:rPr>
          <w:lang w:val="en-US"/>
        </w:rPr>
      </w:pPr>
    </w:p>
    <w:p w14:paraId="5FA86B4D" w14:textId="77777777" w:rsidR="00796B8F" w:rsidRDefault="00796B8F">
      <w:pPr>
        <w:rPr>
          <w:rFonts w:ascii="Helvetica" w:eastAsia="Helvetica" w:hAnsi="Helvetica" w:cs="Helvetica"/>
          <w:color w:val="000000"/>
          <w:sz w:val="22"/>
          <w:szCs w:val="22"/>
          <w:u w:color="000000"/>
          <w:lang w:eastAsia="de-CH"/>
        </w:rPr>
      </w:pPr>
      <w:r>
        <w:br w:type="page"/>
      </w:r>
    </w:p>
    <w:p w14:paraId="5B2948BB" w14:textId="77777777" w:rsidR="002C6542" w:rsidRPr="00796B8F" w:rsidRDefault="002C6542" w:rsidP="002C6542">
      <w:pPr>
        <w:pStyle w:val="Text"/>
        <w:ind w:left="174"/>
        <w:rPr>
          <w:lang w:val="en-US"/>
        </w:rPr>
      </w:pPr>
    </w:p>
    <w:p w14:paraId="59D80D04" w14:textId="77777777" w:rsidR="00FE07D0" w:rsidRPr="00FE2129" w:rsidRDefault="00B440A9">
      <w:pPr>
        <w:pStyle w:val="berschrift2"/>
        <w:numPr>
          <w:ilvl w:val="0"/>
          <w:numId w:val="8"/>
        </w:numPr>
        <w:rPr>
          <w:lang w:val="en-US"/>
        </w:rPr>
      </w:pPr>
      <w:r w:rsidRPr="00FE2129">
        <w:rPr>
          <w:lang w:val="en-US"/>
        </w:rPr>
        <w:t>Compile a list of the most promising candidates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  <w:tblGridChange w:id="223">
          <w:tblGrid>
            <w:gridCol w:w="174"/>
            <w:gridCol w:w="2624"/>
            <w:gridCol w:w="174"/>
            <w:gridCol w:w="6476"/>
            <w:gridCol w:w="174"/>
          </w:tblGrid>
        </w:tblGridChange>
      </w:tblGrid>
      <w:tr w:rsidR="00796B8F" w14:paraId="748800A8" w14:textId="77777777" w:rsidTr="00827490">
        <w:tc>
          <w:tcPr>
            <w:tcW w:w="2798" w:type="dxa"/>
          </w:tcPr>
          <w:p w14:paraId="50783F8C" w14:textId="77777777" w:rsidR="00796B8F" w:rsidRPr="00475F92" w:rsidRDefault="00796B8F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302AC9AF" w14:textId="77777777" w:rsidR="00796B8F" w:rsidRDefault="00C47F6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ins w:id="224" w:author="Windows User" w:date="2016-10-11T17:30:00Z">
              <w:r>
                <w:t>Registered User</w:t>
              </w:r>
            </w:ins>
          </w:p>
        </w:tc>
      </w:tr>
      <w:tr w:rsidR="00796B8F" w14:paraId="71CA1543" w14:textId="77777777" w:rsidTr="00827490">
        <w:tc>
          <w:tcPr>
            <w:tcW w:w="2798" w:type="dxa"/>
          </w:tcPr>
          <w:p w14:paraId="208E352E" w14:textId="77777777" w:rsidR="00796B8F" w:rsidRPr="00475F92" w:rsidRDefault="00796B8F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0A9ADAD7" w14:textId="77777777" w:rsidR="00796B8F" w:rsidRPr="002C6542" w:rsidRDefault="00725D4D">
            <w:pPr>
              <w:pStyle w:val="Text"/>
              <w:rPr>
                <w:lang w:val="en-US"/>
              </w:rPr>
            </w:pPr>
            <w:ins w:id="225" w:author="Windows User" w:date="2016-10-11T17:34:00Z">
              <w:r>
                <w:rPr>
                  <w:lang w:val="en-US"/>
                </w:rPr>
                <w:t xml:space="preserve">As a registered </w:t>
              </w:r>
              <w:r w:rsidR="00E619FE">
                <w:rPr>
                  <w:lang w:val="en-US"/>
                </w:rPr>
                <w:t>user</w:t>
              </w:r>
              <w:r>
                <w:rPr>
                  <w:lang w:val="en-US"/>
                </w:rPr>
                <w:t xml:space="preserve"> I want </w:t>
              </w:r>
            </w:ins>
            <w:ins w:id="226" w:author="Windows User" w:date="2016-10-11T17:36:00Z">
              <w:r>
                <w:rPr>
                  <w:lang w:val="en-US"/>
                </w:rPr>
                <w:t>to create a</w:t>
              </w:r>
            </w:ins>
            <w:ins w:id="227" w:author="Windows User" w:date="2016-10-11T17:46:00Z">
              <w:r w:rsidR="00D8255E">
                <w:rPr>
                  <w:lang w:val="en-US"/>
                </w:rPr>
                <w:t xml:space="preserve"> </w:t>
              </w:r>
              <w:proofErr w:type="spellStart"/>
              <w:r w:rsidR="00D8255E">
                <w:rPr>
                  <w:lang w:val="en-US"/>
                </w:rPr>
                <w:t>visitable</w:t>
              </w:r>
            </w:ins>
            <w:proofErr w:type="spellEnd"/>
            <w:ins w:id="228" w:author="Windows User" w:date="2016-10-11T17:36:00Z">
              <w:r>
                <w:rPr>
                  <w:lang w:val="en-US"/>
                </w:rPr>
                <w:t xml:space="preserve"> list of the most </w:t>
              </w:r>
            </w:ins>
            <w:ins w:id="229" w:author="Windows User" w:date="2016-10-11T17:37:00Z">
              <w:r>
                <w:rPr>
                  <w:lang w:val="en-US"/>
                </w:rPr>
                <w:t>promising properties to get a better overview.</w:t>
              </w:r>
            </w:ins>
            <w:ins w:id="230" w:author="Windows User" w:date="2016-10-11T17:38:00Z">
              <w:r>
                <w:rPr>
                  <w:lang w:val="en-US"/>
                </w:rPr>
                <w:t xml:space="preserve"> </w:t>
              </w:r>
            </w:ins>
            <w:ins w:id="231" w:author="Windows User" w:date="2016-10-11T17:43:00Z">
              <w:r>
                <w:rPr>
                  <w:lang w:val="en-US"/>
                </w:rPr>
                <w:t>Therefore,</w:t>
              </w:r>
            </w:ins>
            <w:ins w:id="232" w:author="Windows User" w:date="2016-10-11T17:39:00Z">
              <w:r>
                <w:rPr>
                  <w:lang w:val="en-US"/>
                </w:rPr>
                <w:t xml:space="preserve"> I want </w:t>
              </w:r>
            </w:ins>
            <w:ins w:id="233" w:author="Windows User" w:date="2016-10-11T17:41:00Z">
              <w:r>
                <w:rPr>
                  <w:lang w:val="en-US"/>
                </w:rPr>
                <w:t xml:space="preserve">the possibility to bookmark the </w:t>
              </w:r>
            </w:ins>
            <w:ins w:id="234" w:author="Windows User" w:date="2016-10-11T17:43:00Z">
              <w:r>
                <w:rPr>
                  <w:lang w:val="en-US"/>
                </w:rPr>
                <w:t>ad I’m visiting to add it to this list.</w:t>
              </w:r>
            </w:ins>
            <w:ins w:id="235" w:author="Windows User" w:date="2016-10-11T17:42:00Z">
              <w:r>
                <w:rPr>
                  <w:lang w:val="en-US"/>
                </w:rPr>
                <w:t xml:space="preserve"> </w:t>
              </w:r>
            </w:ins>
          </w:p>
        </w:tc>
      </w:tr>
      <w:tr w:rsidR="00796B8F" w14:paraId="65F750F2" w14:textId="77777777" w:rsidTr="00827490">
        <w:tc>
          <w:tcPr>
            <w:tcW w:w="2798" w:type="dxa"/>
          </w:tcPr>
          <w:p w14:paraId="709E9D27" w14:textId="77777777" w:rsidR="00796B8F" w:rsidRPr="00725D4D" w:rsidRDefault="00796B8F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236" w:author="Windows User" w:date="2016-10-11T17:37:00Z">
                  <w:rPr>
                    <w:b/>
                    <w:lang w:eastAsia="en-US"/>
                  </w:rPr>
                </w:rPrChange>
              </w:rPr>
            </w:pPr>
            <w:r w:rsidRPr="00725D4D">
              <w:rPr>
                <w:b/>
                <w:lang w:val="en-US"/>
                <w:rPrChange w:id="237" w:author="Windows User" w:date="2016-10-11T17:37:00Z">
                  <w:rPr>
                    <w:b/>
                  </w:rPr>
                </w:rPrChange>
              </w:rPr>
              <w:t>Trigger</w:t>
            </w:r>
          </w:p>
        </w:tc>
        <w:tc>
          <w:tcPr>
            <w:tcW w:w="6650" w:type="dxa"/>
          </w:tcPr>
          <w:p w14:paraId="0FFFDE14" w14:textId="77777777" w:rsidR="00796B8F" w:rsidRPr="00725D4D" w:rsidRDefault="00796B8F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238" w:author="Windows User" w:date="2016-10-11T17:37:00Z">
                  <w:rPr>
                    <w:lang w:eastAsia="en-US"/>
                  </w:rPr>
                </w:rPrChange>
              </w:rPr>
            </w:pPr>
          </w:p>
        </w:tc>
      </w:tr>
      <w:tr w:rsidR="00796B8F" w14:paraId="0E1D76A3" w14:textId="77777777" w:rsidTr="00790CDF">
        <w:tblPrEx>
          <w:tblW w:w="0" w:type="auto"/>
          <w:tblInd w:w="174" w:type="dxa"/>
          <w:tblPrExChange w:id="239" w:author="Windows User" w:date="2016-10-11T18:02:00Z">
            <w:tblPrEx>
              <w:tblW w:w="0" w:type="auto"/>
              <w:tblInd w:w="174" w:type="dxa"/>
            </w:tblPrEx>
          </w:tblPrExChange>
        </w:tblPrEx>
        <w:trPr>
          <w:trHeight w:val="1025"/>
          <w:trPrChange w:id="240" w:author="Windows User" w:date="2016-10-11T18:02:00Z">
            <w:trPr>
              <w:gridAfter w:val="0"/>
            </w:trPr>
          </w:trPrChange>
        </w:trPr>
        <w:tc>
          <w:tcPr>
            <w:tcW w:w="2798" w:type="dxa"/>
            <w:tcPrChange w:id="241" w:author="Windows User" w:date="2016-10-11T18:02:00Z">
              <w:tcPr>
                <w:tcW w:w="2798" w:type="dxa"/>
                <w:gridSpan w:val="2"/>
              </w:tcPr>
            </w:tcPrChange>
          </w:tcPr>
          <w:p w14:paraId="5BE95025" w14:textId="77777777" w:rsidR="00796B8F" w:rsidRPr="00725D4D" w:rsidRDefault="00796B8F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242" w:author="Windows User" w:date="2016-10-11T17:37:00Z">
                  <w:rPr>
                    <w:b/>
                    <w:lang w:eastAsia="en-US"/>
                  </w:rPr>
                </w:rPrChange>
              </w:rPr>
            </w:pPr>
            <w:r w:rsidRPr="00725D4D">
              <w:rPr>
                <w:rFonts w:eastAsia="Arial Unicode MS" w:cs="Arial Unicode MS"/>
                <w:b/>
                <w:lang w:val="en-US"/>
                <w:rPrChange w:id="243" w:author="Windows User" w:date="2016-10-11T17:37:00Z">
                  <w:rPr>
                    <w:rFonts w:eastAsia="Arial Unicode MS" w:cs="Arial Unicode MS"/>
                    <w:b/>
                  </w:rPr>
                </w:rPrChange>
              </w:rPr>
              <w:t>Precondition</w:t>
            </w:r>
          </w:p>
        </w:tc>
        <w:tc>
          <w:tcPr>
            <w:tcW w:w="6650" w:type="dxa"/>
            <w:tcPrChange w:id="244" w:author="Windows User" w:date="2016-10-11T18:02:00Z">
              <w:tcPr>
                <w:tcW w:w="6650" w:type="dxa"/>
                <w:gridSpan w:val="2"/>
              </w:tcPr>
            </w:tcPrChange>
          </w:tcPr>
          <w:p w14:paraId="20B47B6D" w14:textId="77777777" w:rsidR="00D8255E" w:rsidRPr="00B7328C" w:rsidRDefault="00D8255E" w:rsidP="00D8255E">
            <w:pPr>
              <w:pStyle w:val="Text"/>
              <w:numPr>
                <w:ilvl w:val="0"/>
                <w:numId w:val="43"/>
              </w:numPr>
              <w:rPr>
                <w:ins w:id="245" w:author="Windows User" w:date="2016-10-11T17:48:00Z"/>
                <w:lang w:val="en-US"/>
              </w:rPr>
            </w:pPr>
            <w:ins w:id="246" w:author="Windows User" w:date="2016-10-11T17:48:00Z">
              <w:r w:rsidRPr="00B7328C">
                <w:rPr>
                  <w:lang w:val="en-US"/>
                </w:rPr>
                <w:t>User has access to the Internet</w:t>
              </w:r>
            </w:ins>
          </w:p>
          <w:p w14:paraId="46EFD239" w14:textId="77777777" w:rsidR="00D8255E" w:rsidRPr="00B7328C" w:rsidRDefault="00D8255E" w:rsidP="00D8255E">
            <w:pPr>
              <w:pStyle w:val="Text"/>
              <w:numPr>
                <w:ilvl w:val="0"/>
                <w:numId w:val="43"/>
              </w:numPr>
              <w:rPr>
                <w:ins w:id="247" w:author="Windows User" w:date="2016-10-11T17:48:00Z"/>
                <w:lang w:val="en-US"/>
              </w:rPr>
            </w:pPr>
            <w:ins w:id="248" w:author="Windows User" w:date="2016-10-11T17:48:00Z">
              <w:r w:rsidRPr="00B7328C">
                <w:rPr>
                  <w:lang w:val="en-US"/>
                </w:rPr>
                <w:t>The user owns an account on the website</w:t>
              </w:r>
            </w:ins>
          </w:p>
          <w:p w14:paraId="7960B570" w14:textId="77777777" w:rsidR="00796B8F" w:rsidRPr="00D8255E" w:rsidRDefault="00D8255E">
            <w:pPr>
              <w:pStyle w:val="Text"/>
              <w:numPr>
                <w:ilvl w:val="0"/>
                <w:numId w:val="43"/>
              </w:numPr>
              <w:rPr>
                <w:lang w:val="en-US"/>
              </w:rPr>
              <w:pPrChange w:id="249" w:author="Windows User" w:date="2016-10-11T17:49:00Z">
                <w:pPr>
                  <w:pStyle w:val="Text"/>
                </w:pPr>
              </w:pPrChange>
            </w:pPr>
            <w:ins w:id="250" w:author="Windows User" w:date="2016-10-11T17:48:00Z">
              <w:r>
                <w:rPr>
                  <w:lang w:val="en-US"/>
                </w:rPr>
                <w:t>The user is logged in</w:t>
              </w:r>
            </w:ins>
          </w:p>
        </w:tc>
      </w:tr>
      <w:tr w:rsidR="00796B8F" w14:paraId="768D0869" w14:textId="77777777" w:rsidTr="00827490">
        <w:tc>
          <w:tcPr>
            <w:tcW w:w="2798" w:type="dxa"/>
          </w:tcPr>
          <w:p w14:paraId="1B5D02E4" w14:textId="77777777" w:rsidR="00796B8F" w:rsidRPr="00725D4D" w:rsidRDefault="00796B8F" w:rsidP="00827490">
            <w:pPr>
              <w:pStyle w:val="Text"/>
              <w:keepNext/>
              <w:rPr>
                <w:lang w:val="en-US"/>
                <w:rPrChange w:id="251" w:author="Windows User" w:date="2016-10-11T17:37:00Z">
                  <w:rPr/>
                </w:rPrChange>
              </w:rPr>
            </w:pPr>
            <w:r w:rsidRPr="00725D4D">
              <w:rPr>
                <w:rFonts w:eastAsia="Arial Unicode MS" w:cs="Arial Unicode MS"/>
                <w:b/>
                <w:lang w:val="en-US"/>
                <w:rPrChange w:id="252" w:author="Windows User" w:date="2016-10-11T17:37:00Z">
                  <w:rPr>
                    <w:rFonts w:eastAsia="Arial Unicode MS" w:cs="Arial Unicode MS"/>
                    <w:b/>
                  </w:rPr>
                </w:rPrChange>
              </w:rPr>
              <w:t>Basic</w:t>
            </w:r>
            <w:r w:rsidRPr="00725D4D">
              <w:rPr>
                <w:rFonts w:eastAsia="Arial Unicode MS" w:cs="Arial Unicode MS"/>
                <w:lang w:val="en-US"/>
                <w:rPrChange w:id="253" w:author="Windows User" w:date="2016-10-11T17:37:00Z">
                  <w:rPr>
                    <w:rFonts w:eastAsia="Arial Unicode MS" w:cs="Arial Unicode MS"/>
                  </w:rPr>
                </w:rPrChange>
              </w:rPr>
              <w:t xml:space="preserve"> </w:t>
            </w:r>
            <w:r w:rsidRPr="00725D4D">
              <w:rPr>
                <w:rFonts w:eastAsia="Arial Unicode MS" w:cs="Arial Unicode MS"/>
                <w:b/>
                <w:lang w:val="en-US"/>
                <w:rPrChange w:id="254" w:author="Windows User" w:date="2016-10-11T17:37:00Z">
                  <w:rPr>
                    <w:rFonts w:eastAsia="Arial Unicode MS" w:cs="Arial Unicode MS"/>
                    <w:b/>
                  </w:rPr>
                </w:rPrChange>
              </w:rPr>
              <w:t>Flow</w:t>
            </w:r>
          </w:p>
        </w:tc>
        <w:tc>
          <w:tcPr>
            <w:tcW w:w="6650" w:type="dxa"/>
          </w:tcPr>
          <w:p w14:paraId="5A4496BB" w14:textId="77777777" w:rsidR="00D8255E" w:rsidRDefault="007F66ED">
            <w:pPr>
              <w:pStyle w:val="Text"/>
              <w:numPr>
                <w:ilvl w:val="0"/>
                <w:numId w:val="44"/>
              </w:numPr>
              <w:rPr>
                <w:ins w:id="255" w:author="Windows User" w:date="2016-10-11T17:50:00Z"/>
                <w:lang w:val="en-US"/>
              </w:rPr>
              <w:pPrChange w:id="256" w:author="Windows User" w:date="2016-10-11T17:50:00Z">
                <w:pPr>
                  <w:pStyle w:val="Text"/>
                </w:pPr>
              </w:pPrChange>
            </w:pPr>
            <w:ins w:id="257" w:author="Windows User" w:date="2016-10-11T18:44:00Z">
              <w:r>
                <w:rPr>
                  <w:lang w:val="en-US"/>
                </w:rPr>
                <w:t>The u</w:t>
              </w:r>
            </w:ins>
            <w:ins w:id="258" w:author="Windows User" w:date="2016-10-11T17:49:00Z">
              <w:r w:rsidR="00D8255E">
                <w:rPr>
                  <w:lang w:val="en-US"/>
                </w:rPr>
                <w:t xml:space="preserve">ser </w:t>
              </w:r>
            </w:ins>
            <w:ins w:id="259" w:author="Windows User" w:date="2016-10-11T17:54:00Z">
              <w:r w:rsidR="00D8255E">
                <w:rPr>
                  <w:lang w:val="en-US"/>
                </w:rPr>
                <w:t>searches</w:t>
              </w:r>
            </w:ins>
            <w:ins w:id="260" w:author="Windows User" w:date="2016-10-11T18:44:00Z">
              <w:r>
                <w:rPr>
                  <w:lang w:val="en-US"/>
                </w:rPr>
                <w:t xml:space="preserve"> a</w:t>
              </w:r>
            </w:ins>
            <w:ins w:id="261" w:author="Windows User" w:date="2016-10-11T17:54:00Z">
              <w:r w:rsidR="00D8255E">
                <w:rPr>
                  <w:lang w:val="en-US"/>
                </w:rPr>
                <w:t xml:space="preserve"> promising </w:t>
              </w:r>
            </w:ins>
            <w:ins w:id="262" w:author="Windows User" w:date="2016-10-11T17:55:00Z">
              <w:r>
                <w:rPr>
                  <w:lang w:val="en-US"/>
                </w:rPr>
                <w:t>ad</w:t>
              </w:r>
              <w:r w:rsidR="00D8255E">
                <w:rPr>
                  <w:lang w:val="en-US"/>
                </w:rPr>
                <w:t xml:space="preserve"> on the Home page or through </w:t>
              </w:r>
            </w:ins>
            <w:ins w:id="263" w:author="Windows User" w:date="2016-10-11T18:45:00Z">
              <w:r>
                <w:rPr>
                  <w:lang w:val="en-US"/>
                </w:rPr>
                <w:t xml:space="preserve">the </w:t>
              </w:r>
            </w:ins>
            <w:ins w:id="264" w:author="Windows User" w:date="2016-10-11T17:55:00Z">
              <w:r w:rsidR="00D8255E">
                <w:rPr>
                  <w:lang w:val="en-US"/>
                </w:rPr>
                <w:t>Search</w:t>
              </w:r>
            </w:ins>
            <w:ins w:id="265" w:author="Windows User" w:date="2016-10-11T18:45:00Z">
              <w:r>
                <w:rPr>
                  <w:lang w:val="en-US"/>
                </w:rPr>
                <w:t xml:space="preserve"> page by </w:t>
              </w:r>
            </w:ins>
            <w:ins w:id="266" w:author="Windows User" w:date="2016-10-11T18:52:00Z">
              <w:r w:rsidR="00810600">
                <w:rPr>
                  <w:lang w:val="en-US"/>
                </w:rPr>
                <w:t>filling in the form</w:t>
              </w:r>
            </w:ins>
          </w:p>
          <w:p w14:paraId="14575CBA" w14:textId="77777777" w:rsidR="00796B8F" w:rsidRPr="00775B4D" w:rsidRDefault="00D8255E">
            <w:pPr>
              <w:pStyle w:val="Text"/>
              <w:numPr>
                <w:ilvl w:val="0"/>
                <w:numId w:val="44"/>
              </w:numPr>
              <w:rPr>
                <w:lang w:val="en-US"/>
              </w:rPr>
              <w:pPrChange w:id="267" w:author="Windows User" w:date="2016-10-11T17:56:00Z">
                <w:pPr>
                  <w:pStyle w:val="Text"/>
                </w:pPr>
              </w:pPrChange>
            </w:pPr>
            <w:ins w:id="268" w:author="Windows User" w:date="2016-10-11T17:55:00Z">
              <w:r>
                <w:rPr>
                  <w:lang w:val="en-US"/>
                </w:rPr>
                <w:t>On the ads site the user can bookmark the ad</w:t>
              </w:r>
            </w:ins>
            <w:ins w:id="269" w:author="Windows User" w:date="2016-10-11T17:57:00Z">
              <w:r w:rsidR="00E619FE">
                <w:rPr>
                  <w:lang w:val="en-US"/>
                </w:rPr>
                <w:t xml:space="preserve"> with the bookmark button on the top right</w:t>
              </w:r>
            </w:ins>
            <w:ins w:id="270" w:author="Windows User" w:date="2016-10-11T17:55:00Z">
              <w:r>
                <w:rPr>
                  <w:lang w:val="en-US"/>
                </w:rPr>
                <w:t xml:space="preserve"> if it is not </w:t>
              </w:r>
            </w:ins>
            <w:ins w:id="271" w:author="Windows User" w:date="2016-10-11T17:56:00Z">
              <w:r w:rsidR="00E619FE">
                <w:rPr>
                  <w:lang w:val="en-US"/>
                </w:rPr>
                <w:t>his own.</w:t>
              </w:r>
            </w:ins>
          </w:p>
        </w:tc>
      </w:tr>
      <w:tr w:rsidR="00796B8F" w14:paraId="3159A00D" w14:textId="77777777" w:rsidTr="00827490">
        <w:tc>
          <w:tcPr>
            <w:tcW w:w="2798" w:type="dxa"/>
          </w:tcPr>
          <w:p w14:paraId="1B8890DE" w14:textId="77777777" w:rsidR="00796B8F" w:rsidRPr="00725D4D" w:rsidRDefault="00796B8F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272" w:author="Windows User" w:date="2016-10-11T17:37:00Z">
                  <w:rPr/>
                </w:rPrChange>
              </w:rPr>
            </w:pPr>
            <w:r w:rsidRPr="00725D4D">
              <w:rPr>
                <w:b/>
                <w:lang w:val="en-US"/>
                <w:rPrChange w:id="273" w:author="Windows User" w:date="2016-10-11T17:37:00Z">
                  <w:rPr>
                    <w:b/>
                  </w:rPr>
                </w:rPrChange>
              </w:rPr>
              <w:t>Alternative</w:t>
            </w:r>
            <w:r w:rsidRPr="00725D4D">
              <w:rPr>
                <w:lang w:val="en-US"/>
                <w:rPrChange w:id="274" w:author="Windows User" w:date="2016-10-11T17:37:00Z">
                  <w:rPr/>
                </w:rPrChange>
              </w:rPr>
              <w:t xml:space="preserve"> </w:t>
            </w:r>
            <w:r w:rsidRPr="00725D4D">
              <w:rPr>
                <w:b/>
                <w:lang w:val="en-US"/>
                <w:rPrChange w:id="275" w:author="Windows User" w:date="2016-10-11T17:37:00Z">
                  <w:rPr>
                    <w:b/>
                  </w:rPr>
                </w:rPrChange>
              </w:rPr>
              <w:t>Flow</w:t>
            </w:r>
          </w:p>
        </w:tc>
        <w:tc>
          <w:tcPr>
            <w:tcW w:w="6650" w:type="dxa"/>
          </w:tcPr>
          <w:p w14:paraId="612A5DB4" w14:textId="77777777" w:rsidR="00796B8F" w:rsidRPr="00F977FC" w:rsidRDefault="00796B8F" w:rsidP="00796B8F">
            <w:pPr>
              <w:pStyle w:val="Text"/>
              <w:rPr>
                <w:lang w:val="en-US"/>
              </w:rPr>
            </w:pPr>
          </w:p>
        </w:tc>
      </w:tr>
      <w:tr w:rsidR="00796B8F" w14:paraId="7FD05B17" w14:textId="77777777" w:rsidTr="00827490">
        <w:tc>
          <w:tcPr>
            <w:tcW w:w="2798" w:type="dxa"/>
          </w:tcPr>
          <w:p w14:paraId="565DEE82" w14:textId="77777777" w:rsidR="00796B8F" w:rsidRPr="00725D4D" w:rsidRDefault="00796B8F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276" w:author="Windows User" w:date="2016-10-11T17:37:00Z">
                  <w:rPr/>
                </w:rPrChange>
              </w:rPr>
            </w:pPr>
            <w:r w:rsidRPr="00725D4D">
              <w:rPr>
                <w:b/>
                <w:lang w:val="en-US"/>
                <w:rPrChange w:id="277" w:author="Windows User" w:date="2016-10-11T17:37:00Z">
                  <w:rPr>
                    <w:b/>
                  </w:rPr>
                </w:rPrChange>
              </w:rPr>
              <w:t>Specific</w:t>
            </w:r>
            <w:r w:rsidRPr="00725D4D">
              <w:rPr>
                <w:lang w:val="en-US"/>
                <w:rPrChange w:id="278" w:author="Windows User" w:date="2016-10-11T17:37:00Z">
                  <w:rPr/>
                </w:rPrChange>
              </w:rPr>
              <w:t xml:space="preserve"> </w:t>
            </w:r>
            <w:r w:rsidRPr="00725D4D">
              <w:rPr>
                <w:b/>
                <w:lang w:val="en-US"/>
                <w:rPrChange w:id="279" w:author="Windows User" w:date="2016-10-11T17:37:00Z">
                  <w:rPr>
                    <w:b/>
                  </w:rPr>
                </w:rPrChange>
              </w:rPr>
              <w:t>Requirements</w:t>
            </w:r>
          </w:p>
        </w:tc>
        <w:tc>
          <w:tcPr>
            <w:tcW w:w="6650" w:type="dxa"/>
          </w:tcPr>
          <w:p w14:paraId="6C93DE9F" w14:textId="77777777" w:rsidR="00796B8F" w:rsidRPr="00725D4D" w:rsidRDefault="00796B8F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280" w:author="Windows User" w:date="2016-10-11T17:37:00Z">
                  <w:rPr>
                    <w:lang w:eastAsia="en-US"/>
                  </w:rPr>
                </w:rPrChange>
              </w:rPr>
            </w:pPr>
          </w:p>
        </w:tc>
      </w:tr>
      <w:tr w:rsidR="00796B8F" w14:paraId="6E95CBB8" w14:textId="77777777" w:rsidTr="00827490">
        <w:tc>
          <w:tcPr>
            <w:tcW w:w="2798" w:type="dxa"/>
          </w:tcPr>
          <w:p w14:paraId="77437FC2" w14:textId="77777777" w:rsidR="00796B8F" w:rsidRPr="00725D4D" w:rsidRDefault="00796B8F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281" w:author="Windows User" w:date="2016-10-11T17:37:00Z">
                  <w:rPr>
                    <w:b/>
                    <w:lang w:eastAsia="en-US"/>
                  </w:rPr>
                </w:rPrChange>
              </w:rPr>
            </w:pPr>
            <w:r w:rsidRPr="00725D4D">
              <w:rPr>
                <w:b/>
                <w:lang w:val="en-US"/>
                <w:rPrChange w:id="282" w:author="Windows User" w:date="2016-10-11T17:37:00Z">
                  <w:rPr>
                    <w:b/>
                  </w:rPr>
                </w:rPrChange>
              </w:rPr>
              <w:t>Notes</w:t>
            </w:r>
          </w:p>
        </w:tc>
        <w:tc>
          <w:tcPr>
            <w:tcW w:w="6650" w:type="dxa"/>
          </w:tcPr>
          <w:p w14:paraId="73891FCC" w14:textId="77777777" w:rsidR="00796B8F" w:rsidRPr="002C6542" w:rsidRDefault="00E619FE" w:rsidP="00827490">
            <w:pPr>
              <w:pStyle w:val="Text"/>
              <w:rPr>
                <w:lang w:val="en-US"/>
              </w:rPr>
            </w:pPr>
            <w:ins w:id="283" w:author="Windows User" w:date="2016-10-11T17:57:00Z">
              <w:r>
                <w:rPr>
                  <w:lang w:val="en-US"/>
                </w:rPr>
                <w:t>The list is found on the My room page</w:t>
              </w:r>
            </w:ins>
            <w:ins w:id="284" w:author="Windows User" w:date="2016-10-11T17:58:00Z">
              <w:r>
                <w:rPr>
                  <w:lang w:val="en-US"/>
                </w:rPr>
                <w:t xml:space="preserve"> and the bookmarks can be reversed with the same button as </w:t>
              </w:r>
            </w:ins>
            <w:ins w:id="285" w:author="Windows User" w:date="2016-10-11T21:15:00Z">
              <w:r w:rsidR="00D422A3">
                <w:rPr>
                  <w:lang w:val="en-US"/>
                </w:rPr>
                <w:t>they were</w:t>
              </w:r>
            </w:ins>
            <w:ins w:id="286" w:author="Windows User" w:date="2016-10-11T17:58:00Z">
              <w:r>
                <w:rPr>
                  <w:lang w:val="en-US"/>
                </w:rPr>
                <w:t xml:space="preserve"> added.</w:t>
              </w:r>
            </w:ins>
          </w:p>
        </w:tc>
      </w:tr>
    </w:tbl>
    <w:p w14:paraId="03B5405E" w14:textId="77777777" w:rsidR="00796B8F" w:rsidRPr="00D741A1" w:rsidRDefault="00796B8F">
      <w:pPr>
        <w:rPr>
          <w:rFonts w:ascii="Helvetica" w:eastAsia="Helvetica" w:hAnsi="Helvetica" w:cs="Helvetica"/>
          <w:color w:val="000000"/>
          <w:sz w:val="22"/>
          <w:szCs w:val="22"/>
          <w:u w:color="000000"/>
          <w:lang w:eastAsia="de-CH"/>
          <w:rPrChange w:id="287" w:author="Windows User" w:date="2016-10-11T21:58:00Z">
            <w:rPr>
              <w:rFonts w:ascii="Helvetica" w:eastAsia="Helvetica" w:hAnsi="Helvetica" w:cs="Helvetica"/>
              <w:color w:val="000000"/>
              <w:sz w:val="22"/>
              <w:szCs w:val="22"/>
              <w:u w:color="000000"/>
              <w:lang w:val="fr-CH" w:eastAsia="de-CH"/>
            </w:rPr>
          </w:rPrChange>
        </w:rPr>
      </w:pPr>
      <w:r>
        <w:br w:type="page"/>
      </w:r>
    </w:p>
    <w:p w14:paraId="5B7306A0" w14:textId="77777777" w:rsidR="00FE07D0" w:rsidRPr="00D741A1" w:rsidRDefault="00FE07D0">
      <w:pPr>
        <w:pStyle w:val="Text"/>
        <w:rPr>
          <w:lang w:val="en-US"/>
          <w:rPrChange w:id="288" w:author="Windows User" w:date="2016-10-11T21:58:00Z">
            <w:rPr>
              <w:lang w:val="fr-CH"/>
            </w:rPr>
          </w:rPrChange>
        </w:rPr>
      </w:pPr>
    </w:p>
    <w:p w14:paraId="66D215F8" w14:textId="77777777" w:rsidR="00FE07D0" w:rsidRPr="00D741A1" w:rsidRDefault="00FE07D0">
      <w:pPr>
        <w:pStyle w:val="Text"/>
        <w:rPr>
          <w:lang w:val="en-US"/>
          <w:rPrChange w:id="289" w:author="Windows User" w:date="2016-10-11T21:58:00Z">
            <w:rPr>
              <w:lang w:val="fr-CH"/>
            </w:rPr>
          </w:rPrChange>
        </w:rPr>
      </w:pPr>
    </w:p>
    <w:p w14:paraId="24A1AFE0" w14:textId="77777777" w:rsidR="00FE07D0" w:rsidRPr="00725D4D" w:rsidRDefault="00B440A9">
      <w:pPr>
        <w:pStyle w:val="berschrift2"/>
        <w:numPr>
          <w:ilvl w:val="0"/>
          <w:numId w:val="8"/>
        </w:numPr>
        <w:rPr>
          <w:lang w:val="en-US"/>
          <w:rPrChange w:id="290" w:author="Windows User" w:date="2016-10-11T17:37:00Z">
            <w:rPr/>
          </w:rPrChange>
        </w:rPr>
      </w:pPr>
      <w:r w:rsidRPr="00725D4D">
        <w:rPr>
          <w:lang w:val="en-US"/>
          <w:rPrChange w:id="291" w:author="Windows User" w:date="2016-10-11T17:37:00Z">
            <w:rPr/>
          </w:rPrChange>
        </w:rPr>
        <w:t xml:space="preserve">Edit Profile 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5CB2E9DF" w14:textId="77777777" w:rsidTr="00827490">
        <w:tc>
          <w:tcPr>
            <w:tcW w:w="2798" w:type="dxa"/>
          </w:tcPr>
          <w:p w14:paraId="69E4E39D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0CFCE391" w14:textId="77777777" w:rsidR="00C86A7E" w:rsidRPr="00827490" w:rsidRDefault="00827490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292" w:author="Kevin Meister" w:date="2016-10-10T22:15:00Z">
                  <w:rPr/>
                </w:rPrChange>
              </w:rPr>
            </w:pPr>
            <w:ins w:id="293" w:author="Kevin Meister" w:date="2016-10-10T22:15:00Z">
              <w:r w:rsidRPr="00827490">
                <w:rPr>
                  <w:lang w:val="en-US"/>
                  <w:rPrChange w:id="294" w:author="Kevin Meister" w:date="2016-10-10T22:15:00Z">
                    <w:rPr/>
                  </w:rPrChange>
                </w:rPr>
                <w:t>Registered user</w:t>
              </w:r>
            </w:ins>
          </w:p>
        </w:tc>
      </w:tr>
      <w:tr w:rsidR="00C86A7E" w14:paraId="6B9EEA22" w14:textId="77777777" w:rsidTr="00827490">
        <w:tc>
          <w:tcPr>
            <w:tcW w:w="2798" w:type="dxa"/>
          </w:tcPr>
          <w:p w14:paraId="56C2F2B1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0FE5529C" w14:textId="77777777" w:rsidR="00C86A7E" w:rsidRPr="002C6542" w:rsidRDefault="00827490" w:rsidP="00827490">
            <w:pPr>
              <w:pStyle w:val="Text"/>
              <w:rPr>
                <w:lang w:val="en-US"/>
              </w:rPr>
            </w:pPr>
            <w:ins w:id="295" w:author="Kevin Meister" w:date="2016-10-10T22:15:00Z">
              <w:r w:rsidRPr="00FA411A">
                <w:rPr>
                  <w:lang w:val="en-US"/>
                </w:rPr>
                <w:t>After creating a profile, I want to be able to edit it</w:t>
              </w:r>
            </w:ins>
          </w:p>
        </w:tc>
      </w:tr>
      <w:tr w:rsidR="00C86A7E" w14:paraId="7EDF2286" w14:textId="77777777" w:rsidTr="00827490">
        <w:tc>
          <w:tcPr>
            <w:tcW w:w="2798" w:type="dxa"/>
          </w:tcPr>
          <w:p w14:paraId="4A8914C9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07EF355F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32DC3A62" w14:textId="77777777" w:rsidTr="00827490">
        <w:tc>
          <w:tcPr>
            <w:tcW w:w="2798" w:type="dxa"/>
          </w:tcPr>
          <w:p w14:paraId="513C648B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14E9F7B3" w14:textId="77777777" w:rsidR="00C86A7E" w:rsidRDefault="00827490">
            <w:pPr>
              <w:pStyle w:val="Text"/>
              <w:numPr>
                <w:ilvl w:val="0"/>
                <w:numId w:val="35"/>
              </w:numPr>
              <w:rPr>
                <w:ins w:id="296" w:author="Kevin Meister" w:date="2016-10-10T22:15:00Z"/>
                <w:lang w:val="en-US"/>
              </w:rPr>
              <w:pPrChange w:id="297" w:author="Kevin Meister" w:date="2016-10-10T22:15:00Z">
                <w:pPr>
                  <w:pStyle w:val="Text"/>
                </w:pPr>
              </w:pPrChange>
            </w:pPr>
            <w:ins w:id="298" w:author="Kevin Meister" w:date="2016-10-10T22:15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6ED04147" w14:textId="77777777" w:rsidR="00827490" w:rsidRDefault="00827490">
            <w:pPr>
              <w:pStyle w:val="Text"/>
              <w:numPr>
                <w:ilvl w:val="0"/>
                <w:numId w:val="35"/>
              </w:numPr>
              <w:rPr>
                <w:ins w:id="299" w:author="Kevin Meister" w:date="2016-10-10T22:16:00Z"/>
                <w:lang w:val="en-US"/>
              </w:rPr>
              <w:pPrChange w:id="300" w:author="Kevin Meister" w:date="2016-10-10T22:15:00Z">
                <w:pPr>
                  <w:pStyle w:val="Text"/>
                </w:pPr>
              </w:pPrChange>
            </w:pPr>
            <w:ins w:id="301" w:author="Kevin Meister" w:date="2016-10-10T22:16:00Z">
              <w:r>
                <w:rPr>
                  <w:lang w:val="en-US"/>
                </w:rPr>
                <w:t>The user has an account on the website</w:t>
              </w:r>
            </w:ins>
          </w:p>
          <w:p w14:paraId="466523EC" w14:textId="77777777" w:rsidR="00827490" w:rsidRDefault="00827490">
            <w:pPr>
              <w:pStyle w:val="Text"/>
              <w:numPr>
                <w:ilvl w:val="0"/>
                <w:numId w:val="35"/>
              </w:numPr>
              <w:rPr>
                <w:ins w:id="302" w:author="sven" w:date="2016-10-11T09:25:00Z"/>
                <w:lang w:val="en-US"/>
              </w:rPr>
              <w:pPrChange w:id="303" w:author="Kevin Meister" w:date="2016-10-10T22:15:00Z">
                <w:pPr>
                  <w:pStyle w:val="Text"/>
                </w:pPr>
              </w:pPrChange>
            </w:pPr>
            <w:ins w:id="304" w:author="Kevin Meister" w:date="2016-10-10T22:16:00Z">
              <w:r>
                <w:rPr>
                  <w:lang w:val="en-US"/>
                </w:rPr>
                <w:t>The user is logged in</w:t>
              </w:r>
            </w:ins>
          </w:p>
          <w:p w14:paraId="311FFA90" w14:textId="77777777" w:rsidR="002547D6" w:rsidRPr="00775B4D" w:rsidRDefault="002547D6">
            <w:pPr>
              <w:pStyle w:val="Text"/>
              <w:ind w:left="720"/>
              <w:rPr>
                <w:lang w:val="en-US" w:eastAsia="en-US"/>
              </w:rPr>
              <w:pPrChange w:id="305" w:author="sven" w:date="2016-10-11T09:25:00Z">
                <w:pPr>
                  <w:pStyle w:val="Text"/>
                </w:pPr>
              </w:pPrChange>
            </w:pPr>
          </w:p>
        </w:tc>
      </w:tr>
      <w:tr w:rsidR="00C86A7E" w14:paraId="6D1FDD50" w14:textId="77777777" w:rsidTr="00827490">
        <w:tc>
          <w:tcPr>
            <w:tcW w:w="2798" w:type="dxa"/>
          </w:tcPr>
          <w:p w14:paraId="45B893CC" w14:textId="77777777" w:rsidR="00C86A7E" w:rsidRDefault="00C86A7E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550ADCEA" w14:textId="77777777" w:rsidR="00C86A7E" w:rsidRDefault="00827490">
            <w:pPr>
              <w:pStyle w:val="Text"/>
              <w:numPr>
                <w:ilvl w:val="0"/>
                <w:numId w:val="36"/>
              </w:numPr>
              <w:rPr>
                <w:ins w:id="306" w:author="Kevin Meister" w:date="2016-10-10T22:16:00Z"/>
                <w:lang w:val="en-US"/>
              </w:rPr>
              <w:pPrChange w:id="307" w:author="Kevin Meister" w:date="2016-10-10T22:16:00Z">
                <w:pPr>
                  <w:pStyle w:val="Text"/>
                </w:pPr>
              </w:pPrChange>
            </w:pPr>
            <w:ins w:id="308" w:author="Kevin Meister" w:date="2016-10-10T22:16:00Z">
              <w:r>
                <w:rPr>
                  <w:lang w:val="en-US"/>
                </w:rPr>
                <w:t xml:space="preserve">The </w:t>
              </w:r>
              <w:r w:rsidRPr="000C690E">
                <w:rPr>
                  <w:lang w:val="en-US"/>
                </w:rPr>
                <w:t>user opens his public profile and clicks on „</w:t>
              </w:r>
              <w:r w:rsidRPr="00FA411A">
                <w:rPr>
                  <w:lang w:val="en-US"/>
                </w:rPr>
                <w:t>E</w:t>
              </w:r>
              <w:r w:rsidRPr="000C690E">
                <w:rPr>
                  <w:lang w:val="en-US"/>
                </w:rPr>
                <w:t>dit</w:t>
              </w:r>
              <w:r>
                <w:rPr>
                  <w:lang w:val="en-US"/>
                </w:rPr>
                <w:t xml:space="preserve"> Pr</w:t>
              </w:r>
              <w:r>
                <w:rPr>
                  <w:lang w:val="en-US"/>
                </w:rPr>
                <w:t>o</w:t>
              </w:r>
              <w:r>
                <w:rPr>
                  <w:lang w:val="en-US"/>
                </w:rPr>
                <w:t>file</w:t>
              </w:r>
              <w:r w:rsidRPr="000C690E">
                <w:rPr>
                  <w:lang w:val="en-US"/>
                </w:rPr>
                <w:t>“</w:t>
              </w:r>
            </w:ins>
          </w:p>
          <w:p w14:paraId="1CC9D4C0" w14:textId="77777777" w:rsidR="00827490" w:rsidRDefault="00827490">
            <w:pPr>
              <w:pStyle w:val="Text"/>
              <w:numPr>
                <w:ilvl w:val="0"/>
                <w:numId w:val="36"/>
              </w:numPr>
              <w:rPr>
                <w:ins w:id="309" w:author="sven" w:date="2016-10-11T09:25:00Z"/>
                <w:lang w:val="en-US"/>
              </w:rPr>
              <w:pPrChange w:id="310" w:author="Kevin Meister" w:date="2016-10-10T22:16:00Z">
                <w:pPr>
                  <w:pStyle w:val="Text"/>
                </w:pPr>
              </w:pPrChange>
            </w:pPr>
            <w:ins w:id="311" w:author="Kevin Meister" w:date="2016-10-10T22:16:00Z">
              <w:r>
                <w:rPr>
                  <w:lang w:val="en-US"/>
                </w:rPr>
                <w:t>The user gets all the information regarding his profile and is able to edit everything</w:t>
              </w:r>
            </w:ins>
          </w:p>
          <w:p w14:paraId="05F39821" w14:textId="77777777" w:rsidR="002547D6" w:rsidRPr="00775B4D" w:rsidRDefault="002547D6">
            <w:pPr>
              <w:pStyle w:val="Text"/>
              <w:ind w:left="720"/>
              <w:rPr>
                <w:lang w:val="en-US" w:eastAsia="en-US"/>
              </w:rPr>
              <w:pPrChange w:id="312" w:author="sven" w:date="2016-10-11T09:25:00Z">
                <w:pPr>
                  <w:pStyle w:val="Text"/>
                </w:pPr>
              </w:pPrChange>
            </w:pPr>
          </w:p>
        </w:tc>
      </w:tr>
      <w:tr w:rsidR="00C86A7E" w14:paraId="65DB4466" w14:textId="77777777" w:rsidTr="00827490">
        <w:tc>
          <w:tcPr>
            <w:tcW w:w="2798" w:type="dxa"/>
          </w:tcPr>
          <w:p w14:paraId="7A7A3028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3C967687" w14:textId="77777777" w:rsidR="00481005" w:rsidRDefault="00827490">
            <w:pPr>
              <w:pStyle w:val="Text"/>
              <w:numPr>
                <w:ilvl w:val="0"/>
                <w:numId w:val="37"/>
              </w:numPr>
              <w:rPr>
                <w:ins w:id="313" w:author="Kevin Meister" w:date="2016-10-10T22:24:00Z"/>
                <w:lang w:val="en-US"/>
              </w:rPr>
              <w:pPrChange w:id="314" w:author="Kevin Meister" w:date="2016-10-10T22:24:00Z">
                <w:pPr>
                  <w:pStyle w:val="Text"/>
                </w:pPr>
              </w:pPrChange>
            </w:pPr>
            <w:ins w:id="315" w:author="Kevin Meister" w:date="2016-10-10T22:17:00Z">
              <w:r>
                <w:rPr>
                  <w:lang w:val="en-US"/>
                </w:rPr>
                <w:t xml:space="preserve">The </w:t>
              </w:r>
              <w:r w:rsidRPr="000C690E">
                <w:rPr>
                  <w:lang w:val="en-US"/>
                </w:rPr>
                <w:t xml:space="preserve">deletes crucial information from his profile, such as </w:t>
              </w:r>
              <w:r>
                <w:rPr>
                  <w:lang w:val="en-US"/>
                </w:rPr>
                <w:t>his Username or First name</w:t>
              </w:r>
            </w:ins>
          </w:p>
          <w:p w14:paraId="734DE697" w14:textId="77777777" w:rsidR="00481005" w:rsidRDefault="00481005">
            <w:pPr>
              <w:pStyle w:val="Text"/>
              <w:numPr>
                <w:ilvl w:val="1"/>
                <w:numId w:val="41"/>
              </w:numPr>
              <w:rPr>
                <w:ins w:id="316" w:author="sven" w:date="2016-10-11T09:25:00Z"/>
                <w:lang w:val="en-US"/>
              </w:rPr>
              <w:pPrChange w:id="317" w:author="sven" w:date="2016-10-11T09:25:00Z">
                <w:pPr>
                  <w:pStyle w:val="Text"/>
                </w:pPr>
              </w:pPrChange>
            </w:pPr>
            <w:ins w:id="318" w:author="Kevin Meister" w:date="2016-10-10T22:24:00Z">
              <w:r>
                <w:rPr>
                  <w:lang w:val="en-US"/>
                </w:rPr>
                <w:t>An error occurs and the changes won</w:t>
              </w:r>
            </w:ins>
            <w:ins w:id="319" w:author="Kevin Meister" w:date="2016-10-10T22:25:00Z">
              <w:r>
                <w:rPr>
                  <w:lang w:val="en-US"/>
                </w:rPr>
                <w:t>’t be saved</w:t>
              </w:r>
            </w:ins>
          </w:p>
          <w:p w14:paraId="0E942EFC" w14:textId="77777777" w:rsidR="002547D6" w:rsidRPr="00481005" w:rsidRDefault="002547D6">
            <w:pPr>
              <w:pStyle w:val="Text"/>
              <w:ind w:left="1440"/>
              <w:rPr>
                <w:lang w:val="en-US" w:eastAsia="en-US"/>
              </w:rPr>
              <w:pPrChange w:id="320" w:author="sven" w:date="2016-10-11T09:25:00Z">
                <w:pPr>
                  <w:pStyle w:val="Text"/>
                </w:pPr>
              </w:pPrChange>
            </w:pPr>
          </w:p>
        </w:tc>
      </w:tr>
      <w:tr w:rsidR="00C86A7E" w14:paraId="77958BFA" w14:textId="77777777" w:rsidTr="00827490">
        <w:tc>
          <w:tcPr>
            <w:tcW w:w="2798" w:type="dxa"/>
          </w:tcPr>
          <w:p w14:paraId="27DBE881" w14:textId="77777777" w:rsidR="00C86A7E" w:rsidRPr="00827490" w:rsidRDefault="00C86A7E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321" w:author="Kevin Meister" w:date="2016-10-10T22:20:00Z">
                  <w:rPr/>
                </w:rPrChange>
              </w:rPr>
            </w:pPr>
            <w:r w:rsidRPr="00827490">
              <w:rPr>
                <w:b/>
                <w:lang w:val="en-US"/>
                <w:rPrChange w:id="322" w:author="Kevin Meister" w:date="2016-10-10T22:20:00Z">
                  <w:rPr>
                    <w:b/>
                  </w:rPr>
                </w:rPrChange>
              </w:rPr>
              <w:t>Specific</w:t>
            </w:r>
            <w:r w:rsidRPr="00827490">
              <w:rPr>
                <w:lang w:val="en-US"/>
                <w:rPrChange w:id="323" w:author="Kevin Meister" w:date="2016-10-10T22:20:00Z">
                  <w:rPr/>
                </w:rPrChange>
              </w:rPr>
              <w:t xml:space="preserve"> </w:t>
            </w:r>
            <w:r w:rsidRPr="00827490">
              <w:rPr>
                <w:b/>
                <w:lang w:val="en-US"/>
                <w:rPrChange w:id="324" w:author="Kevin Meister" w:date="2016-10-10T22:20:00Z">
                  <w:rPr>
                    <w:b/>
                  </w:rPr>
                </w:rPrChange>
              </w:rPr>
              <w:t>Requirements</w:t>
            </w:r>
          </w:p>
        </w:tc>
        <w:tc>
          <w:tcPr>
            <w:tcW w:w="6650" w:type="dxa"/>
          </w:tcPr>
          <w:p w14:paraId="3A736279" w14:textId="77777777" w:rsidR="00C86A7E" w:rsidRPr="0082749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325" w:author="Kevin Meister" w:date="2016-10-10T22:20:00Z">
                  <w:rPr>
                    <w:lang w:eastAsia="en-US"/>
                  </w:rPr>
                </w:rPrChange>
              </w:rPr>
            </w:pPr>
          </w:p>
        </w:tc>
      </w:tr>
      <w:tr w:rsidR="00C86A7E" w14:paraId="603A5DE4" w14:textId="77777777" w:rsidTr="00827490">
        <w:tc>
          <w:tcPr>
            <w:tcW w:w="2798" w:type="dxa"/>
          </w:tcPr>
          <w:p w14:paraId="3F27F5B9" w14:textId="77777777" w:rsidR="00C86A7E" w:rsidRPr="0082749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326" w:author="Kevin Meister" w:date="2016-10-10T22:20:00Z">
                  <w:rPr>
                    <w:b/>
                    <w:lang w:eastAsia="en-US"/>
                  </w:rPr>
                </w:rPrChange>
              </w:rPr>
            </w:pPr>
            <w:r w:rsidRPr="00827490">
              <w:rPr>
                <w:b/>
                <w:lang w:val="en-US"/>
                <w:rPrChange w:id="327" w:author="Kevin Meister" w:date="2016-10-10T22:20:00Z">
                  <w:rPr>
                    <w:b/>
                  </w:rPr>
                </w:rPrChange>
              </w:rPr>
              <w:t>Notes</w:t>
            </w:r>
          </w:p>
        </w:tc>
        <w:tc>
          <w:tcPr>
            <w:tcW w:w="6650" w:type="dxa"/>
          </w:tcPr>
          <w:p w14:paraId="7B0A9671" w14:textId="77777777" w:rsidR="00C86A7E" w:rsidRPr="002C6542" w:rsidRDefault="00C86A7E" w:rsidP="00827490">
            <w:pPr>
              <w:pStyle w:val="Text"/>
              <w:rPr>
                <w:lang w:val="en-US"/>
              </w:rPr>
            </w:pPr>
          </w:p>
        </w:tc>
      </w:tr>
    </w:tbl>
    <w:p w14:paraId="3A30E2F3" w14:textId="77777777" w:rsidR="00C86A7E" w:rsidRPr="00827490" w:rsidRDefault="00C86A7E">
      <w:pPr>
        <w:pStyle w:val="Text"/>
        <w:rPr>
          <w:lang w:val="en-US"/>
          <w:rPrChange w:id="328" w:author="Kevin Meister" w:date="2016-10-10T22:20:00Z">
            <w:rPr/>
          </w:rPrChange>
        </w:rPr>
      </w:pPr>
    </w:p>
    <w:p w14:paraId="007F4612" w14:textId="77777777" w:rsidR="00C86A7E" w:rsidRDefault="00C86A7E">
      <w:r>
        <w:br w:type="page"/>
      </w:r>
    </w:p>
    <w:p w14:paraId="2DAFC016" w14:textId="77777777" w:rsidR="00FE07D0" w:rsidRPr="00827490" w:rsidRDefault="00FE07D0" w:rsidP="00C86A7E">
      <w:pPr>
        <w:rPr>
          <w:rFonts w:ascii="Helvetica" w:eastAsia="Helvetica" w:hAnsi="Helvetica" w:cs="Helvetica"/>
          <w:color w:val="000000"/>
          <w:sz w:val="22"/>
          <w:szCs w:val="22"/>
          <w:u w:color="000000"/>
          <w:lang w:eastAsia="de-CH"/>
          <w:rPrChange w:id="329" w:author="Kevin Meister" w:date="2016-10-10T22:20:00Z">
            <w:rPr>
              <w:rFonts w:ascii="Helvetica" w:eastAsia="Helvetica" w:hAnsi="Helvetica" w:cs="Helvetica"/>
              <w:color w:val="000000"/>
              <w:sz w:val="22"/>
              <w:szCs w:val="22"/>
              <w:u w:color="000000"/>
              <w:lang w:val="de-DE" w:eastAsia="de-CH"/>
            </w:rPr>
          </w:rPrChange>
        </w:rPr>
      </w:pPr>
    </w:p>
    <w:p w14:paraId="4A68D187" w14:textId="77777777" w:rsidR="00FE07D0" w:rsidRPr="00FE2129" w:rsidRDefault="00B440A9">
      <w:pPr>
        <w:pStyle w:val="berschrift2"/>
        <w:numPr>
          <w:ilvl w:val="0"/>
          <w:numId w:val="8"/>
        </w:numPr>
        <w:rPr>
          <w:lang w:val="en-US"/>
        </w:rPr>
      </w:pPr>
      <w:r w:rsidRPr="00FE2129">
        <w:rPr>
          <w:lang w:val="en-US"/>
        </w:rPr>
        <w:t>Sell properties directly in an ad (new)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49C827F6" w14:textId="77777777" w:rsidTr="00827490">
        <w:tc>
          <w:tcPr>
            <w:tcW w:w="2798" w:type="dxa"/>
          </w:tcPr>
          <w:p w14:paraId="323AFC9A" w14:textId="77777777" w:rsidR="00C86A7E" w:rsidRPr="0082749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330" w:author="Kevin Meister" w:date="2016-10-10T22:20:00Z">
                  <w:rPr>
                    <w:b/>
                    <w:lang w:eastAsia="en-US"/>
                  </w:rPr>
                </w:rPrChange>
              </w:rPr>
            </w:pPr>
            <w:r w:rsidRPr="00827490">
              <w:rPr>
                <w:b/>
                <w:lang w:val="en-US"/>
                <w:rPrChange w:id="331" w:author="Kevin Meister" w:date="2016-10-10T22:20:00Z">
                  <w:rPr>
                    <w:b/>
                  </w:rPr>
                </w:rPrChange>
              </w:rPr>
              <w:t>Actor</w:t>
            </w:r>
          </w:p>
        </w:tc>
        <w:tc>
          <w:tcPr>
            <w:tcW w:w="6650" w:type="dxa"/>
          </w:tcPr>
          <w:p w14:paraId="1BF965EE" w14:textId="77777777" w:rsidR="00C86A7E" w:rsidRPr="00827490" w:rsidRDefault="00790CDF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332" w:author="Kevin Meister" w:date="2016-10-10T22:20:00Z">
                  <w:rPr/>
                </w:rPrChange>
              </w:rPr>
            </w:pPr>
            <w:ins w:id="333" w:author="Windows User" w:date="2016-10-11T18:00:00Z">
              <w:r>
                <w:rPr>
                  <w:lang w:val="en-US"/>
                </w:rPr>
                <w:t>Registered</w:t>
              </w:r>
            </w:ins>
            <w:ins w:id="334" w:author="Windows User" w:date="2016-10-11T17:59:00Z">
              <w:r>
                <w:rPr>
                  <w:lang w:val="en-US"/>
                </w:rPr>
                <w:t xml:space="preserve"> User</w:t>
              </w:r>
            </w:ins>
          </w:p>
        </w:tc>
      </w:tr>
      <w:tr w:rsidR="00C86A7E" w14:paraId="7021AA02" w14:textId="77777777" w:rsidTr="00827490">
        <w:tc>
          <w:tcPr>
            <w:tcW w:w="2798" w:type="dxa"/>
          </w:tcPr>
          <w:p w14:paraId="1EB1F3AB" w14:textId="77777777" w:rsidR="00C86A7E" w:rsidRPr="0082749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335" w:author="Kevin Meister" w:date="2016-10-10T22:20:00Z">
                  <w:rPr>
                    <w:b/>
                    <w:lang w:eastAsia="en-US"/>
                  </w:rPr>
                </w:rPrChange>
              </w:rPr>
            </w:pPr>
            <w:r w:rsidRPr="00827490">
              <w:rPr>
                <w:b/>
                <w:lang w:val="en-US"/>
                <w:rPrChange w:id="336" w:author="Kevin Meister" w:date="2016-10-10T22:20:00Z">
                  <w:rPr>
                    <w:b/>
                  </w:rPr>
                </w:rPrChange>
              </w:rPr>
              <w:t>Description</w:t>
            </w:r>
          </w:p>
        </w:tc>
        <w:tc>
          <w:tcPr>
            <w:tcW w:w="6650" w:type="dxa"/>
          </w:tcPr>
          <w:p w14:paraId="2BDD9ECB" w14:textId="77777777" w:rsidR="00C86A7E" w:rsidRPr="002C6542" w:rsidRDefault="00790CDF">
            <w:pPr>
              <w:pStyle w:val="Text"/>
              <w:rPr>
                <w:lang w:val="en-US"/>
              </w:rPr>
            </w:pPr>
            <w:ins w:id="337" w:author="Windows User" w:date="2016-10-11T18:00:00Z">
              <w:r>
                <w:rPr>
                  <w:lang w:val="en-US"/>
                </w:rPr>
                <w:t>As a registered user I want to sell properties directly</w:t>
              </w:r>
            </w:ins>
            <w:ins w:id="338" w:author="Windows User" w:date="2016-10-11T18:01:00Z">
              <w:r>
                <w:rPr>
                  <w:lang w:val="en-US"/>
                </w:rPr>
                <w:t xml:space="preserve"> in an ad.</w:t>
              </w:r>
            </w:ins>
            <w:ins w:id="339" w:author="Windows User" w:date="2016-10-11T18:00:00Z">
              <w:r>
                <w:rPr>
                  <w:lang w:val="en-US"/>
                </w:rPr>
                <w:t xml:space="preserve"> </w:t>
              </w:r>
            </w:ins>
          </w:p>
        </w:tc>
      </w:tr>
      <w:tr w:rsidR="00C86A7E" w14:paraId="04451125" w14:textId="77777777" w:rsidTr="00827490">
        <w:tc>
          <w:tcPr>
            <w:tcW w:w="2798" w:type="dxa"/>
          </w:tcPr>
          <w:p w14:paraId="56840DE1" w14:textId="77777777" w:rsidR="00C86A7E" w:rsidRPr="0082749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340" w:author="Kevin Meister" w:date="2016-10-10T22:20:00Z">
                  <w:rPr>
                    <w:b/>
                    <w:lang w:eastAsia="en-US"/>
                  </w:rPr>
                </w:rPrChange>
              </w:rPr>
            </w:pPr>
            <w:r w:rsidRPr="00827490">
              <w:rPr>
                <w:b/>
                <w:lang w:val="en-US"/>
                <w:rPrChange w:id="341" w:author="Kevin Meister" w:date="2016-10-10T22:20:00Z">
                  <w:rPr>
                    <w:b/>
                  </w:rPr>
                </w:rPrChange>
              </w:rPr>
              <w:t>Trigger</w:t>
            </w:r>
          </w:p>
        </w:tc>
        <w:tc>
          <w:tcPr>
            <w:tcW w:w="6650" w:type="dxa"/>
          </w:tcPr>
          <w:p w14:paraId="23155405" w14:textId="77777777" w:rsidR="00C86A7E" w:rsidRPr="0082749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342" w:author="Kevin Meister" w:date="2016-10-10T22:20:00Z">
                  <w:rPr>
                    <w:lang w:eastAsia="en-US"/>
                  </w:rPr>
                </w:rPrChange>
              </w:rPr>
            </w:pPr>
          </w:p>
        </w:tc>
      </w:tr>
      <w:tr w:rsidR="00C86A7E" w14:paraId="289A2429" w14:textId="77777777" w:rsidTr="00827490">
        <w:tc>
          <w:tcPr>
            <w:tcW w:w="2798" w:type="dxa"/>
          </w:tcPr>
          <w:p w14:paraId="68AF7D4C" w14:textId="77777777" w:rsidR="00C86A7E" w:rsidRPr="0082749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343" w:author="Kevin Meister" w:date="2016-10-10T22:20:00Z">
                  <w:rPr>
                    <w:b/>
                    <w:lang w:eastAsia="en-US"/>
                  </w:rPr>
                </w:rPrChange>
              </w:rPr>
            </w:pPr>
            <w:r w:rsidRPr="00827490">
              <w:rPr>
                <w:rFonts w:eastAsia="Arial Unicode MS" w:cs="Arial Unicode MS"/>
                <w:b/>
                <w:lang w:val="en-US"/>
                <w:rPrChange w:id="344" w:author="Kevin Meister" w:date="2016-10-10T22:20:00Z">
                  <w:rPr>
                    <w:rFonts w:eastAsia="Arial Unicode MS" w:cs="Arial Unicode MS"/>
                    <w:b/>
                  </w:rPr>
                </w:rPrChange>
              </w:rPr>
              <w:t>Precondition</w:t>
            </w:r>
          </w:p>
        </w:tc>
        <w:tc>
          <w:tcPr>
            <w:tcW w:w="6650" w:type="dxa"/>
          </w:tcPr>
          <w:p w14:paraId="2F66CA0A" w14:textId="77777777" w:rsidR="00790CDF" w:rsidRDefault="00790CDF" w:rsidP="00790CDF">
            <w:pPr>
              <w:pStyle w:val="Text"/>
              <w:numPr>
                <w:ilvl w:val="0"/>
                <w:numId w:val="45"/>
              </w:numPr>
              <w:rPr>
                <w:ins w:id="345" w:author="Windows User" w:date="2016-10-11T18:02:00Z"/>
                <w:lang w:val="en-US"/>
              </w:rPr>
            </w:pPr>
            <w:ins w:id="346" w:author="Windows User" w:date="2016-10-11T18:02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1561BE06" w14:textId="77777777" w:rsidR="00790CDF" w:rsidRDefault="00790CDF" w:rsidP="00790CDF">
            <w:pPr>
              <w:pStyle w:val="Text"/>
              <w:numPr>
                <w:ilvl w:val="0"/>
                <w:numId w:val="45"/>
              </w:numPr>
              <w:rPr>
                <w:ins w:id="347" w:author="Windows User" w:date="2016-10-11T18:02:00Z"/>
                <w:lang w:val="en-US"/>
              </w:rPr>
            </w:pPr>
            <w:ins w:id="348" w:author="Windows User" w:date="2016-10-11T18:02:00Z">
              <w:r>
                <w:rPr>
                  <w:lang w:val="en-US"/>
                </w:rPr>
                <w:t>The user has an account on the website</w:t>
              </w:r>
            </w:ins>
          </w:p>
          <w:p w14:paraId="61C39E3B" w14:textId="77777777" w:rsidR="00C86A7E" w:rsidRPr="00790CDF" w:rsidRDefault="00790CDF">
            <w:pPr>
              <w:pStyle w:val="Text"/>
              <w:numPr>
                <w:ilvl w:val="0"/>
                <w:numId w:val="45"/>
              </w:numPr>
              <w:rPr>
                <w:lang w:val="en-US"/>
              </w:rPr>
              <w:pPrChange w:id="349" w:author="Windows User" w:date="2016-10-11T18:02:00Z">
                <w:pPr>
                  <w:pStyle w:val="Text"/>
                </w:pPr>
              </w:pPrChange>
            </w:pPr>
            <w:ins w:id="350" w:author="Windows User" w:date="2016-10-11T18:02:00Z">
              <w:r>
                <w:rPr>
                  <w:lang w:val="en-US"/>
                </w:rPr>
                <w:t>The user is logged in</w:t>
              </w:r>
            </w:ins>
          </w:p>
        </w:tc>
      </w:tr>
      <w:tr w:rsidR="00C86A7E" w14:paraId="671748A5" w14:textId="77777777" w:rsidTr="00827490">
        <w:tc>
          <w:tcPr>
            <w:tcW w:w="2798" w:type="dxa"/>
          </w:tcPr>
          <w:p w14:paraId="3C6A13DC" w14:textId="77777777" w:rsidR="00C86A7E" w:rsidRPr="00790CDF" w:rsidRDefault="00C86A7E" w:rsidP="00827490">
            <w:pPr>
              <w:pStyle w:val="Text"/>
              <w:keepNext/>
              <w:rPr>
                <w:lang w:val="en-US"/>
                <w:rPrChange w:id="351" w:author="Windows User" w:date="2016-10-11T18:01:00Z">
                  <w:rPr/>
                </w:rPrChange>
              </w:rPr>
            </w:pPr>
            <w:r w:rsidRPr="00827490">
              <w:rPr>
                <w:rFonts w:eastAsia="Arial Unicode MS" w:cs="Arial Unicode MS"/>
                <w:b/>
                <w:lang w:val="en-US"/>
                <w:rPrChange w:id="352" w:author="Kevin Meister" w:date="2016-10-10T22:20:00Z">
                  <w:rPr>
                    <w:rFonts w:eastAsia="Arial Unicode MS" w:cs="Arial Unicode MS"/>
                    <w:b/>
                  </w:rPr>
                </w:rPrChange>
              </w:rPr>
              <w:t>Bas</w:t>
            </w:r>
            <w:r w:rsidRPr="00790CDF">
              <w:rPr>
                <w:rFonts w:eastAsia="Arial Unicode MS" w:cs="Arial Unicode MS"/>
                <w:b/>
                <w:lang w:val="en-US"/>
                <w:rPrChange w:id="353" w:author="Windows User" w:date="2016-10-11T18:01:00Z">
                  <w:rPr>
                    <w:rFonts w:eastAsia="Arial Unicode MS" w:cs="Arial Unicode MS"/>
                    <w:b/>
                  </w:rPr>
                </w:rPrChange>
              </w:rPr>
              <w:t>ic</w:t>
            </w:r>
            <w:r w:rsidRPr="00790CDF">
              <w:rPr>
                <w:rFonts w:eastAsia="Arial Unicode MS" w:cs="Arial Unicode MS"/>
                <w:lang w:val="en-US"/>
                <w:rPrChange w:id="354" w:author="Windows User" w:date="2016-10-11T18:01:00Z">
                  <w:rPr>
                    <w:rFonts w:eastAsia="Arial Unicode MS" w:cs="Arial Unicode MS"/>
                  </w:rPr>
                </w:rPrChange>
              </w:rPr>
              <w:t xml:space="preserve"> </w:t>
            </w:r>
            <w:r w:rsidRPr="00790CDF">
              <w:rPr>
                <w:rFonts w:eastAsia="Arial Unicode MS" w:cs="Arial Unicode MS"/>
                <w:b/>
                <w:lang w:val="en-US"/>
                <w:rPrChange w:id="355" w:author="Windows User" w:date="2016-10-11T18:01:00Z">
                  <w:rPr>
                    <w:rFonts w:eastAsia="Arial Unicode MS" w:cs="Arial Unicode MS"/>
                    <w:b/>
                  </w:rPr>
                </w:rPrChange>
              </w:rPr>
              <w:t>Flow</w:t>
            </w:r>
          </w:p>
        </w:tc>
        <w:tc>
          <w:tcPr>
            <w:tcW w:w="6650" w:type="dxa"/>
          </w:tcPr>
          <w:p w14:paraId="4C88A607" w14:textId="77777777" w:rsidR="00C86A7E" w:rsidRDefault="00790CDF">
            <w:pPr>
              <w:pStyle w:val="Text"/>
              <w:numPr>
                <w:ilvl w:val="0"/>
                <w:numId w:val="46"/>
              </w:numPr>
              <w:rPr>
                <w:ins w:id="356" w:author="Windows User" w:date="2016-10-11T18:03:00Z"/>
                <w:lang w:val="en-US"/>
              </w:rPr>
              <w:pPrChange w:id="357" w:author="Windows User" w:date="2016-10-11T18:03:00Z">
                <w:pPr>
                  <w:pStyle w:val="Text"/>
                </w:pPr>
              </w:pPrChange>
            </w:pPr>
            <w:ins w:id="358" w:author="Windows User" w:date="2016-10-11T18:03:00Z">
              <w:r>
                <w:rPr>
                  <w:lang w:val="en-US"/>
                </w:rPr>
                <w:t>The</w:t>
              </w:r>
            </w:ins>
            <w:ins w:id="359" w:author="Windows User" w:date="2016-10-11T18:05:00Z">
              <w:r>
                <w:rPr>
                  <w:lang w:val="en-US"/>
                </w:rPr>
                <w:t xml:space="preserve"> u</w:t>
              </w:r>
            </w:ins>
            <w:ins w:id="360" w:author="Windows User" w:date="2016-10-11T18:03:00Z">
              <w:r>
                <w:rPr>
                  <w:lang w:val="en-US"/>
                </w:rPr>
                <w:t xml:space="preserve">ser moves to the </w:t>
              </w:r>
            </w:ins>
            <w:ins w:id="361" w:author="Windows User" w:date="2016-10-11T19:29:00Z">
              <w:r w:rsidR="00C217C0">
                <w:rPr>
                  <w:lang w:val="en-US"/>
                </w:rPr>
                <w:t>“</w:t>
              </w:r>
            </w:ins>
            <w:ins w:id="362" w:author="Windows User" w:date="2016-10-11T18:03:00Z">
              <w:r>
                <w:rPr>
                  <w:lang w:val="en-US"/>
                </w:rPr>
                <w:t>Place an ad</w:t>
              </w:r>
            </w:ins>
            <w:ins w:id="363" w:author="Windows User" w:date="2016-10-11T19:29:00Z">
              <w:r w:rsidR="00C217C0">
                <w:rPr>
                  <w:lang w:val="en-US"/>
                </w:rPr>
                <w:t>”</w:t>
              </w:r>
            </w:ins>
            <w:ins w:id="364" w:author="Windows User" w:date="2016-10-11T18:03:00Z">
              <w:r>
                <w:rPr>
                  <w:lang w:val="en-US"/>
                </w:rPr>
                <w:t xml:space="preserve"> page</w:t>
              </w:r>
            </w:ins>
          </w:p>
          <w:p w14:paraId="315642D8" w14:textId="77777777" w:rsidR="00790CDF" w:rsidRDefault="00790CDF">
            <w:pPr>
              <w:pStyle w:val="Text"/>
              <w:numPr>
                <w:ilvl w:val="0"/>
                <w:numId w:val="46"/>
              </w:numPr>
              <w:rPr>
                <w:ins w:id="365" w:author="Windows User" w:date="2016-10-11T18:06:00Z"/>
                <w:lang w:val="en-US"/>
              </w:rPr>
              <w:pPrChange w:id="366" w:author="Windows User" w:date="2016-10-11T18:06:00Z">
                <w:pPr>
                  <w:pStyle w:val="Text"/>
                </w:pPr>
              </w:pPrChange>
            </w:pPr>
            <w:ins w:id="367" w:author="Windows User" w:date="2016-10-11T18:05:00Z">
              <w:r>
                <w:rPr>
                  <w:lang w:val="en-US"/>
                </w:rPr>
                <w:t>The user fills out the presented form</w:t>
              </w:r>
              <w:r w:rsidR="00107310">
                <w:rPr>
                  <w:lang w:val="en-US"/>
                </w:rPr>
                <w:t xml:space="preserve"> and </w:t>
              </w:r>
            </w:ins>
            <w:ins w:id="368" w:author="Windows User" w:date="2016-10-11T18:08:00Z">
              <w:r w:rsidR="00107310">
                <w:rPr>
                  <w:lang w:val="en-US"/>
                </w:rPr>
                <w:t>specifies a bu</w:t>
              </w:r>
              <w:r w:rsidR="00107310">
                <w:rPr>
                  <w:lang w:val="en-US"/>
                </w:rPr>
                <w:t>y</w:t>
              </w:r>
              <w:r w:rsidR="00107310">
                <w:rPr>
                  <w:lang w:val="en-US"/>
                </w:rPr>
                <w:t>out price</w:t>
              </w:r>
            </w:ins>
          </w:p>
          <w:p w14:paraId="554F2C50" w14:textId="77777777" w:rsidR="00790CDF" w:rsidRDefault="00790CDF" w:rsidP="00790CDF">
            <w:pPr>
              <w:pStyle w:val="Text"/>
              <w:numPr>
                <w:ilvl w:val="0"/>
                <w:numId w:val="46"/>
              </w:numPr>
              <w:rPr>
                <w:ins w:id="369" w:author="Windows User" w:date="2016-10-11T18:06:00Z"/>
              </w:rPr>
            </w:pPr>
            <w:ins w:id="370" w:author="Windows User" w:date="2016-10-11T18:06:00Z">
              <w:r>
                <w:rPr>
                  <w:rFonts w:eastAsia="Arial Unicode MS" w:cs="Arial Unicode MS"/>
                </w:rPr>
                <w:t>The user submits the ad</w:t>
              </w:r>
            </w:ins>
          </w:p>
          <w:p w14:paraId="5963DCB7" w14:textId="77777777" w:rsidR="00790CDF" w:rsidRPr="00790CDF" w:rsidRDefault="00790CDF">
            <w:pPr>
              <w:pStyle w:val="Text"/>
              <w:numPr>
                <w:ilvl w:val="0"/>
                <w:numId w:val="46"/>
              </w:numPr>
              <w:rPr>
                <w:lang w:val="en-US"/>
              </w:rPr>
              <w:pPrChange w:id="371" w:author="Windows User" w:date="2016-10-11T18:06:00Z">
                <w:pPr>
                  <w:pStyle w:val="Text"/>
                </w:pPr>
              </w:pPrChange>
            </w:pPr>
            <w:ins w:id="372" w:author="Windows User" w:date="2016-10-11T18:06:00Z">
              <w:r w:rsidRPr="00FE2129">
                <w:rPr>
                  <w:rFonts w:eastAsia="Arial Unicode MS" w:cs="Arial Unicode MS"/>
                  <w:lang w:val="en-US"/>
                </w:rPr>
                <w:t>The ad will be placed on the „My advertisements“ list</w:t>
              </w:r>
            </w:ins>
            <w:ins w:id="373" w:author="Windows User" w:date="2016-10-11T18:08:00Z">
              <w:r w:rsidR="00107310">
                <w:rPr>
                  <w:rFonts w:eastAsia="Arial Unicode MS" w:cs="Arial Unicode MS"/>
                  <w:lang w:val="en-US"/>
                </w:rPr>
                <w:t xml:space="preserve"> on the My rooms page</w:t>
              </w:r>
            </w:ins>
          </w:p>
        </w:tc>
      </w:tr>
      <w:tr w:rsidR="00C86A7E" w14:paraId="215CA3A1" w14:textId="77777777" w:rsidTr="00827490">
        <w:tc>
          <w:tcPr>
            <w:tcW w:w="2798" w:type="dxa"/>
          </w:tcPr>
          <w:p w14:paraId="034ADEED" w14:textId="77777777" w:rsidR="00C86A7E" w:rsidRPr="00790CDF" w:rsidRDefault="00C86A7E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374" w:author="Windows User" w:date="2016-10-11T18:01:00Z">
                  <w:rPr/>
                </w:rPrChange>
              </w:rPr>
            </w:pPr>
            <w:r w:rsidRPr="00790CDF">
              <w:rPr>
                <w:b/>
                <w:lang w:val="en-US"/>
                <w:rPrChange w:id="375" w:author="Windows User" w:date="2016-10-11T18:01:00Z">
                  <w:rPr>
                    <w:b/>
                  </w:rPr>
                </w:rPrChange>
              </w:rPr>
              <w:t>Alternative</w:t>
            </w:r>
            <w:r w:rsidRPr="00790CDF">
              <w:rPr>
                <w:lang w:val="en-US"/>
                <w:rPrChange w:id="376" w:author="Windows User" w:date="2016-10-11T18:01:00Z">
                  <w:rPr/>
                </w:rPrChange>
              </w:rPr>
              <w:t xml:space="preserve"> </w:t>
            </w:r>
            <w:r w:rsidRPr="00790CDF">
              <w:rPr>
                <w:b/>
                <w:lang w:val="en-US"/>
                <w:rPrChange w:id="377" w:author="Windows User" w:date="2016-10-11T18:01:00Z">
                  <w:rPr>
                    <w:b/>
                  </w:rPr>
                </w:rPrChange>
              </w:rPr>
              <w:t>Flow</w:t>
            </w:r>
          </w:p>
        </w:tc>
        <w:tc>
          <w:tcPr>
            <w:tcW w:w="6650" w:type="dxa"/>
          </w:tcPr>
          <w:p w14:paraId="6A56DCAC" w14:textId="77777777" w:rsidR="00C86A7E" w:rsidRPr="00F977FC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172C3CCB" w14:textId="77777777" w:rsidTr="00827490">
        <w:tc>
          <w:tcPr>
            <w:tcW w:w="2798" w:type="dxa"/>
          </w:tcPr>
          <w:p w14:paraId="79FE2C9B" w14:textId="77777777" w:rsidR="00C86A7E" w:rsidRPr="00790CDF" w:rsidRDefault="00C86A7E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378" w:author="Windows User" w:date="2016-10-11T18:01:00Z">
                  <w:rPr/>
                </w:rPrChange>
              </w:rPr>
            </w:pPr>
            <w:r w:rsidRPr="00790CDF">
              <w:rPr>
                <w:b/>
                <w:lang w:val="en-US"/>
                <w:rPrChange w:id="379" w:author="Windows User" w:date="2016-10-11T18:01:00Z">
                  <w:rPr>
                    <w:b/>
                  </w:rPr>
                </w:rPrChange>
              </w:rPr>
              <w:t>Specific</w:t>
            </w:r>
            <w:r w:rsidRPr="00790CDF">
              <w:rPr>
                <w:lang w:val="en-US"/>
                <w:rPrChange w:id="380" w:author="Windows User" w:date="2016-10-11T18:01:00Z">
                  <w:rPr/>
                </w:rPrChange>
              </w:rPr>
              <w:t xml:space="preserve"> </w:t>
            </w:r>
            <w:r w:rsidRPr="00790CDF">
              <w:rPr>
                <w:b/>
                <w:lang w:val="en-US"/>
                <w:rPrChange w:id="381" w:author="Windows User" w:date="2016-10-11T18:01:00Z">
                  <w:rPr>
                    <w:b/>
                  </w:rPr>
                </w:rPrChange>
              </w:rPr>
              <w:t>Requirements</w:t>
            </w:r>
          </w:p>
        </w:tc>
        <w:tc>
          <w:tcPr>
            <w:tcW w:w="6650" w:type="dxa"/>
          </w:tcPr>
          <w:p w14:paraId="27021D56" w14:textId="77777777" w:rsidR="00C86A7E" w:rsidRPr="00790CDF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382" w:author="Windows User" w:date="2016-10-11T18:01:00Z">
                  <w:rPr>
                    <w:lang w:eastAsia="en-US"/>
                  </w:rPr>
                </w:rPrChange>
              </w:rPr>
            </w:pPr>
          </w:p>
        </w:tc>
      </w:tr>
      <w:tr w:rsidR="00C86A7E" w14:paraId="072328DF" w14:textId="77777777" w:rsidTr="00827490">
        <w:tc>
          <w:tcPr>
            <w:tcW w:w="2798" w:type="dxa"/>
          </w:tcPr>
          <w:p w14:paraId="1724F557" w14:textId="77777777" w:rsidR="00C86A7E" w:rsidRPr="00790CDF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383" w:author="Windows User" w:date="2016-10-11T18:01:00Z">
                  <w:rPr>
                    <w:b/>
                    <w:lang w:eastAsia="en-US"/>
                  </w:rPr>
                </w:rPrChange>
              </w:rPr>
            </w:pPr>
            <w:r w:rsidRPr="00790CDF">
              <w:rPr>
                <w:b/>
                <w:lang w:val="en-US"/>
                <w:rPrChange w:id="384" w:author="Windows User" w:date="2016-10-11T18:01:00Z">
                  <w:rPr>
                    <w:b/>
                  </w:rPr>
                </w:rPrChange>
              </w:rPr>
              <w:t>Notes</w:t>
            </w:r>
          </w:p>
        </w:tc>
        <w:tc>
          <w:tcPr>
            <w:tcW w:w="6650" w:type="dxa"/>
          </w:tcPr>
          <w:p w14:paraId="7FE4C9EB" w14:textId="77777777" w:rsidR="00C86A7E" w:rsidRPr="002C6542" w:rsidRDefault="00107310">
            <w:pPr>
              <w:pStyle w:val="Text"/>
              <w:rPr>
                <w:lang w:val="en-US"/>
              </w:rPr>
            </w:pPr>
            <w:ins w:id="385" w:author="Windows User" w:date="2016-10-11T18:09:00Z">
              <w:r>
                <w:rPr>
                  <w:lang w:val="en-US"/>
                </w:rPr>
                <w:t>The form must be adapted for direct sales.</w:t>
              </w:r>
            </w:ins>
          </w:p>
        </w:tc>
      </w:tr>
    </w:tbl>
    <w:p w14:paraId="6AE3A716" w14:textId="77777777" w:rsidR="00C86A7E" w:rsidRPr="00790CDF" w:rsidRDefault="00C86A7E">
      <w:pPr>
        <w:pStyle w:val="Text"/>
        <w:rPr>
          <w:lang w:val="en-US"/>
          <w:rPrChange w:id="386" w:author="Windows User" w:date="2016-10-11T18:01:00Z">
            <w:rPr/>
          </w:rPrChange>
        </w:rPr>
      </w:pPr>
    </w:p>
    <w:p w14:paraId="3A8DDA0C" w14:textId="77777777" w:rsidR="00C86A7E" w:rsidRPr="00790CDF" w:rsidRDefault="00C86A7E">
      <w:pPr>
        <w:rPr>
          <w:rFonts w:ascii="Helvetica" w:eastAsia="Helvetica" w:hAnsi="Helvetica" w:cs="Helvetica"/>
          <w:color w:val="000000"/>
          <w:sz w:val="22"/>
          <w:szCs w:val="22"/>
          <w:u w:color="000000"/>
          <w:lang w:eastAsia="de-CH"/>
          <w:rPrChange w:id="387" w:author="Windows User" w:date="2016-10-11T18:01:00Z">
            <w:rPr>
              <w:rFonts w:ascii="Helvetica" w:eastAsia="Helvetica" w:hAnsi="Helvetica" w:cs="Helvetica"/>
              <w:color w:val="000000"/>
              <w:sz w:val="22"/>
              <w:szCs w:val="22"/>
              <w:u w:color="000000"/>
              <w:lang w:val="de-DE" w:eastAsia="de-CH"/>
            </w:rPr>
          </w:rPrChange>
        </w:rPr>
      </w:pPr>
      <w:r>
        <w:br w:type="page"/>
      </w:r>
    </w:p>
    <w:p w14:paraId="6EF2DD4A" w14:textId="77777777" w:rsidR="00FE07D0" w:rsidRPr="00790CDF" w:rsidRDefault="00FE07D0">
      <w:pPr>
        <w:pStyle w:val="Text"/>
        <w:rPr>
          <w:lang w:val="en-US"/>
          <w:rPrChange w:id="388" w:author="Windows User" w:date="2016-10-11T18:01:00Z">
            <w:rPr/>
          </w:rPrChange>
        </w:rPr>
      </w:pPr>
    </w:p>
    <w:p w14:paraId="76206567" w14:textId="77777777" w:rsidR="00FE07D0" w:rsidRPr="00FE2129" w:rsidRDefault="00B440A9">
      <w:pPr>
        <w:pStyle w:val="berschrift2"/>
        <w:numPr>
          <w:ilvl w:val="0"/>
          <w:numId w:val="8"/>
        </w:numPr>
        <w:rPr>
          <w:lang w:val="en-US"/>
        </w:rPr>
      </w:pPr>
      <w:r w:rsidRPr="00FE2129">
        <w:rPr>
          <w:lang w:val="en-US"/>
        </w:rPr>
        <w:t>Sell properties through an auction in an ad (new)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70BC3E13" w14:textId="77777777" w:rsidTr="00827490">
        <w:tc>
          <w:tcPr>
            <w:tcW w:w="2798" w:type="dxa"/>
          </w:tcPr>
          <w:p w14:paraId="53DF14A2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30275A34" w14:textId="77777777" w:rsidR="00C86A7E" w:rsidRDefault="00107310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ins w:id="389" w:author="Windows User" w:date="2016-10-11T18:10:00Z">
              <w:r>
                <w:t>Registered User</w:t>
              </w:r>
            </w:ins>
          </w:p>
        </w:tc>
      </w:tr>
      <w:tr w:rsidR="00C86A7E" w14:paraId="30ADD26A" w14:textId="77777777" w:rsidTr="00827490">
        <w:tc>
          <w:tcPr>
            <w:tcW w:w="2798" w:type="dxa"/>
          </w:tcPr>
          <w:p w14:paraId="00A66028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09C39EC0" w14:textId="77777777" w:rsidR="00C86A7E" w:rsidRPr="002C6542" w:rsidRDefault="00107310">
            <w:pPr>
              <w:pStyle w:val="Text"/>
              <w:rPr>
                <w:lang w:val="en-US"/>
              </w:rPr>
            </w:pPr>
            <w:ins w:id="390" w:author="Windows User" w:date="2016-10-11T18:10:00Z">
              <w:r>
                <w:rPr>
                  <w:lang w:val="en-US"/>
                </w:rPr>
                <w:t xml:space="preserve">As a registered user I want to sell properties </w:t>
              </w:r>
            </w:ins>
            <w:ins w:id="391" w:author="Windows User" w:date="2016-10-11T18:12:00Z">
              <w:r>
                <w:rPr>
                  <w:lang w:val="en-US"/>
                </w:rPr>
                <w:t xml:space="preserve">as an auction </w:t>
              </w:r>
            </w:ins>
            <w:ins w:id="392" w:author="Windows User" w:date="2016-10-11T18:10:00Z">
              <w:r>
                <w:rPr>
                  <w:lang w:val="en-US"/>
                </w:rPr>
                <w:t>in an ad</w:t>
              </w:r>
            </w:ins>
            <w:ins w:id="393" w:author="Windows User" w:date="2016-10-11T18:11:00Z">
              <w:r>
                <w:rPr>
                  <w:lang w:val="en-US"/>
                </w:rPr>
                <w:t>.</w:t>
              </w:r>
            </w:ins>
          </w:p>
        </w:tc>
      </w:tr>
      <w:tr w:rsidR="00C86A7E" w14:paraId="4004D347" w14:textId="77777777" w:rsidTr="00827490">
        <w:tc>
          <w:tcPr>
            <w:tcW w:w="2798" w:type="dxa"/>
          </w:tcPr>
          <w:p w14:paraId="176E075C" w14:textId="77777777" w:rsidR="00C86A7E" w:rsidRPr="0010731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394" w:author="Windows User" w:date="2016-10-11T18:11:00Z">
                  <w:rPr>
                    <w:b/>
                    <w:lang w:eastAsia="en-US"/>
                  </w:rPr>
                </w:rPrChange>
              </w:rPr>
            </w:pPr>
            <w:r w:rsidRPr="00107310">
              <w:rPr>
                <w:b/>
                <w:lang w:val="en-US"/>
                <w:rPrChange w:id="395" w:author="Windows User" w:date="2016-10-11T18:11:00Z">
                  <w:rPr>
                    <w:b/>
                  </w:rPr>
                </w:rPrChange>
              </w:rPr>
              <w:t>Trigger</w:t>
            </w:r>
          </w:p>
        </w:tc>
        <w:tc>
          <w:tcPr>
            <w:tcW w:w="6650" w:type="dxa"/>
          </w:tcPr>
          <w:p w14:paraId="731D2441" w14:textId="77777777" w:rsidR="00C86A7E" w:rsidRPr="0010731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396" w:author="Windows User" w:date="2016-10-11T18:11:00Z">
                  <w:rPr>
                    <w:lang w:eastAsia="en-US"/>
                  </w:rPr>
                </w:rPrChange>
              </w:rPr>
            </w:pPr>
          </w:p>
        </w:tc>
      </w:tr>
      <w:tr w:rsidR="00C86A7E" w14:paraId="66B10B38" w14:textId="77777777" w:rsidTr="00827490">
        <w:tc>
          <w:tcPr>
            <w:tcW w:w="2798" w:type="dxa"/>
          </w:tcPr>
          <w:p w14:paraId="142A1E31" w14:textId="77777777" w:rsidR="00C86A7E" w:rsidRPr="0010731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397" w:author="Windows User" w:date="2016-10-11T18:11:00Z">
                  <w:rPr>
                    <w:b/>
                    <w:lang w:eastAsia="en-US"/>
                  </w:rPr>
                </w:rPrChange>
              </w:rPr>
            </w:pPr>
            <w:r w:rsidRPr="00107310">
              <w:rPr>
                <w:rFonts w:eastAsia="Arial Unicode MS" w:cs="Arial Unicode MS"/>
                <w:b/>
                <w:lang w:val="en-US"/>
                <w:rPrChange w:id="398" w:author="Windows User" w:date="2016-10-11T18:11:00Z">
                  <w:rPr>
                    <w:rFonts w:eastAsia="Arial Unicode MS" w:cs="Arial Unicode MS"/>
                    <w:b/>
                  </w:rPr>
                </w:rPrChange>
              </w:rPr>
              <w:t>Precondition</w:t>
            </w:r>
          </w:p>
        </w:tc>
        <w:tc>
          <w:tcPr>
            <w:tcW w:w="6650" w:type="dxa"/>
          </w:tcPr>
          <w:p w14:paraId="2ED4F7A6" w14:textId="77777777" w:rsidR="00107310" w:rsidRDefault="00107310" w:rsidP="00107310">
            <w:pPr>
              <w:pStyle w:val="Text"/>
              <w:numPr>
                <w:ilvl w:val="0"/>
                <w:numId w:val="48"/>
              </w:numPr>
              <w:rPr>
                <w:ins w:id="399" w:author="Windows User" w:date="2016-10-11T18:12:00Z"/>
                <w:lang w:val="en-US"/>
              </w:rPr>
            </w:pPr>
            <w:ins w:id="400" w:author="Windows User" w:date="2016-10-11T18:12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3B2D5779" w14:textId="77777777" w:rsidR="00107310" w:rsidRDefault="00107310" w:rsidP="00107310">
            <w:pPr>
              <w:pStyle w:val="Text"/>
              <w:numPr>
                <w:ilvl w:val="0"/>
                <w:numId w:val="48"/>
              </w:numPr>
              <w:rPr>
                <w:ins w:id="401" w:author="Windows User" w:date="2016-10-11T18:12:00Z"/>
                <w:lang w:val="en-US"/>
              </w:rPr>
            </w:pPr>
            <w:ins w:id="402" w:author="Windows User" w:date="2016-10-11T18:12:00Z">
              <w:r>
                <w:rPr>
                  <w:lang w:val="en-US"/>
                </w:rPr>
                <w:t>The user has an account on the website</w:t>
              </w:r>
            </w:ins>
          </w:p>
          <w:p w14:paraId="55819153" w14:textId="77777777" w:rsidR="00C86A7E" w:rsidRPr="00775B4D" w:rsidRDefault="00107310">
            <w:pPr>
              <w:pStyle w:val="Text"/>
              <w:numPr>
                <w:ilvl w:val="0"/>
                <w:numId w:val="48"/>
              </w:numPr>
              <w:rPr>
                <w:lang w:val="en-US"/>
              </w:rPr>
              <w:pPrChange w:id="403" w:author="Windows User" w:date="2016-10-11T18:12:00Z">
                <w:pPr>
                  <w:pStyle w:val="Text"/>
                </w:pPr>
              </w:pPrChange>
            </w:pPr>
            <w:ins w:id="404" w:author="Windows User" w:date="2016-10-11T18:12:00Z">
              <w:r>
                <w:rPr>
                  <w:lang w:val="en-US"/>
                </w:rPr>
                <w:t>The user is logged in</w:t>
              </w:r>
            </w:ins>
          </w:p>
        </w:tc>
      </w:tr>
      <w:tr w:rsidR="00C86A7E" w14:paraId="05A230C2" w14:textId="77777777" w:rsidTr="00827490">
        <w:tc>
          <w:tcPr>
            <w:tcW w:w="2798" w:type="dxa"/>
          </w:tcPr>
          <w:p w14:paraId="31085D07" w14:textId="77777777" w:rsidR="00C86A7E" w:rsidRPr="00107310" w:rsidRDefault="00C86A7E" w:rsidP="00827490">
            <w:pPr>
              <w:pStyle w:val="Text"/>
              <w:keepNext/>
              <w:rPr>
                <w:lang w:val="en-US"/>
                <w:rPrChange w:id="405" w:author="Windows User" w:date="2016-10-11T18:11:00Z">
                  <w:rPr/>
                </w:rPrChange>
              </w:rPr>
            </w:pPr>
            <w:r w:rsidRPr="00107310">
              <w:rPr>
                <w:rFonts w:eastAsia="Arial Unicode MS" w:cs="Arial Unicode MS"/>
                <w:b/>
                <w:lang w:val="en-US"/>
                <w:rPrChange w:id="406" w:author="Windows User" w:date="2016-10-11T18:11:00Z">
                  <w:rPr>
                    <w:rFonts w:eastAsia="Arial Unicode MS" w:cs="Arial Unicode MS"/>
                    <w:b/>
                  </w:rPr>
                </w:rPrChange>
              </w:rPr>
              <w:t>Basic</w:t>
            </w:r>
            <w:r w:rsidRPr="00107310">
              <w:rPr>
                <w:rFonts w:eastAsia="Arial Unicode MS" w:cs="Arial Unicode MS"/>
                <w:lang w:val="en-US"/>
                <w:rPrChange w:id="407" w:author="Windows User" w:date="2016-10-11T18:11:00Z">
                  <w:rPr>
                    <w:rFonts w:eastAsia="Arial Unicode MS" w:cs="Arial Unicode MS"/>
                  </w:rPr>
                </w:rPrChange>
              </w:rPr>
              <w:t xml:space="preserve"> </w:t>
            </w:r>
            <w:r w:rsidRPr="00107310">
              <w:rPr>
                <w:rFonts w:eastAsia="Arial Unicode MS" w:cs="Arial Unicode MS"/>
                <w:b/>
                <w:lang w:val="en-US"/>
                <w:rPrChange w:id="408" w:author="Windows User" w:date="2016-10-11T18:11:00Z">
                  <w:rPr>
                    <w:rFonts w:eastAsia="Arial Unicode MS" w:cs="Arial Unicode MS"/>
                    <w:b/>
                  </w:rPr>
                </w:rPrChange>
              </w:rPr>
              <w:t>Flow</w:t>
            </w:r>
          </w:p>
        </w:tc>
        <w:tc>
          <w:tcPr>
            <w:tcW w:w="6650" w:type="dxa"/>
          </w:tcPr>
          <w:p w14:paraId="28E5AEC9" w14:textId="77777777" w:rsidR="00107310" w:rsidRDefault="00107310" w:rsidP="00107310">
            <w:pPr>
              <w:pStyle w:val="Text"/>
              <w:numPr>
                <w:ilvl w:val="0"/>
                <w:numId w:val="49"/>
              </w:numPr>
              <w:rPr>
                <w:ins w:id="409" w:author="Windows User" w:date="2016-10-11T18:13:00Z"/>
                <w:lang w:val="en-US"/>
              </w:rPr>
            </w:pPr>
            <w:ins w:id="410" w:author="Windows User" w:date="2016-10-11T18:13:00Z">
              <w:r>
                <w:rPr>
                  <w:lang w:val="en-US"/>
                </w:rPr>
                <w:t xml:space="preserve">The user moves to the </w:t>
              </w:r>
            </w:ins>
            <w:ins w:id="411" w:author="Windows User" w:date="2016-10-11T19:28:00Z">
              <w:r w:rsidR="00C217C0">
                <w:rPr>
                  <w:lang w:val="en-US"/>
                </w:rPr>
                <w:t>“</w:t>
              </w:r>
            </w:ins>
            <w:ins w:id="412" w:author="Windows User" w:date="2016-10-11T18:13:00Z">
              <w:r>
                <w:rPr>
                  <w:lang w:val="en-US"/>
                </w:rPr>
                <w:t>Place an ad</w:t>
              </w:r>
            </w:ins>
            <w:ins w:id="413" w:author="Windows User" w:date="2016-10-11T19:28:00Z">
              <w:r w:rsidR="00C217C0">
                <w:rPr>
                  <w:lang w:val="en-US"/>
                </w:rPr>
                <w:t>”</w:t>
              </w:r>
            </w:ins>
            <w:ins w:id="414" w:author="Windows User" w:date="2016-10-11T18:13:00Z">
              <w:r>
                <w:rPr>
                  <w:lang w:val="en-US"/>
                </w:rPr>
                <w:t xml:space="preserve"> page</w:t>
              </w:r>
            </w:ins>
          </w:p>
          <w:p w14:paraId="0E6F1550" w14:textId="77777777" w:rsidR="00107310" w:rsidRDefault="00107310">
            <w:pPr>
              <w:pStyle w:val="Text"/>
              <w:numPr>
                <w:ilvl w:val="0"/>
                <w:numId w:val="49"/>
              </w:numPr>
              <w:rPr>
                <w:ins w:id="415" w:author="Windows User" w:date="2016-10-11T18:13:00Z"/>
                <w:lang w:val="en-US"/>
              </w:rPr>
            </w:pPr>
            <w:ins w:id="416" w:author="Windows User" w:date="2016-10-11T18:13:00Z">
              <w:r w:rsidRPr="00107310">
                <w:rPr>
                  <w:lang w:val="en-US"/>
                </w:rPr>
                <w:t xml:space="preserve">The user fills out the presented form and specifies </w:t>
              </w:r>
              <w:r>
                <w:rPr>
                  <w:lang w:val="en-US"/>
                </w:rPr>
                <w:t>an au</w:t>
              </w:r>
              <w:r>
                <w:rPr>
                  <w:lang w:val="en-US"/>
                </w:rPr>
                <w:t>c</w:t>
              </w:r>
              <w:r>
                <w:rPr>
                  <w:lang w:val="en-US"/>
                </w:rPr>
                <w:t>tion duration and a starting price with the option for an a</w:t>
              </w:r>
              <w:r>
                <w:rPr>
                  <w:lang w:val="en-US"/>
                </w:rPr>
                <w:t>d</w:t>
              </w:r>
              <w:r>
                <w:rPr>
                  <w:lang w:val="en-US"/>
                </w:rPr>
                <w:t xml:space="preserve">ditional </w:t>
              </w:r>
            </w:ins>
            <w:ins w:id="417" w:author="Windows User" w:date="2016-10-11T18:15:00Z">
              <w:r>
                <w:rPr>
                  <w:lang w:val="en-US"/>
                </w:rPr>
                <w:t>buyout price.</w:t>
              </w:r>
            </w:ins>
          </w:p>
          <w:p w14:paraId="56914BB1" w14:textId="77777777" w:rsidR="00107310" w:rsidRPr="00107310" w:rsidRDefault="00107310">
            <w:pPr>
              <w:pStyle w:val="Text"/>
              <w:numPr>
                <w:ilvl w:val="0"/>
                <w:numId w:val="49"/>
              </w:numPr>
              <w:rPr>
                <w:ins w:id="418" w:author="Windows User" w:date="2016-10-11T18:13:00Z"/>
                <w:lang w:val="en-US"/>
                <w:rPrChange w:id="419" w:author="Windows User" w:date="2016-10-11T18:13:00Z">
                  <w:rPr>
                    <w:ins w:id="420" w:author="Windows User" w:date="2016-10-11T18:13:00Z"/>
                    <w:lang w:eastAsia="en-US"/>
                  </w:rPr>
                </w:rPrChange>
              </w:rPr>
            </w:pPr>
            <w:ins w:id="421" w:author="Windows User" w:date="2016-10-11T18:13:00Z">
              <w:r w:rsidRPr="00107310">
                <w:rPr>
                  <w:rFonts w:eastAsia="Arial Unicode MS" w:cs="Arial Unicode MS"/>
                  <w:lang w:val="en-US"/>
                  <w:rPrChange w:id="422" w:author="Windows User" w:date="2016-10-11T18:13:00Z">
                    <w:rPr>
                      <w:rFonts w:eastAsia="Arial Unicode MS" w:cs="Arial Unicode MS"/>
                    </w:rPr>
                  </w:rPrChange>
                </w:rPr>
                <w:t>The user submits the ad</w:t>
              </w:r>
            </w:ins>
          </w:p>
          <w:p w14:paraId="1F11B6E5" w14:textId="77777777" w:rsidR="00C86A7E" w:rsidRPr="00775B4D" w:rsidRDefault="00107310">
            <w:pPr>
              <w:pStyle w:val="Text"/>
              <w:numPr>
                <w:ilvl w:val="0"/>
                <w:numId w:val="49"/>
              </w:numPr>
              <w:rPr>
                <w:lang w:val="en-US"/>
              </w:rPr>
              <w:pPrChange w:id="423" w:author="Windows User" w:date="2016-10-11T18:13:00Z">
                <w:pPr>
                  <w:pStyle w:val="Text"/>
                </w:pPr>
              </w:pPrChange>
            </w:pPr>
            <w:ins w:id="424" w:author="Windows User" w:date="2016-10-11T18:13:00Z">
              <w:r w:rsidRPr="00FE2129">
                <w:rPr>
                  <w:rFonts w:eastAsia="Arial Unicode MS" w:cs="Arial Unicode MS"/>
                  <w:lang w:val="en-US"/>
                </w:rPr>
                <w:t>The ad will be placed on the „My advertisements“ list</w:t>
              </w:r>
              <w:r>
                <w:rPr>
                  <w:rFonts w:eastAsia="Arial Unicode MS" w:cs="Arial Unicode MS"/>
                  <w:lang w:val="en-US"/>
                </w:rPr>
                <w:t xml:space="preserve"> on the My rooms page</w:t>
              </w:r>
            </w:ins>
          </w:p>
        </w:tc>
      </w:tr>
      <w:tr w:rsidR="00C86A7E" w14:paraId="20696710" w14:textId="77777777" w:rsidTr="00827490">
        <w:tc>
          <w:tcPr>
            <w:tcW w:w="2798" w:type="dxa"/>
          </w:tcPr>
          <w:p w14:paraId="3A35337B" w14:textId="77777777" w:rsidR="00C86A7E" w:rsidRPr="00107310" w:rsidRDefault="00C86A7E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425" w:author="Windows User" w:date="2016-10-11T18:11:00Z">
                  <w:rPr/>
                </w:rPrChange>
              </w:rPr>
            </w:pPr>
            <w:r w:rsidRPr="00107310">
              <w:rPr>
                <w:b/>
                <w:lang w:val="en-US"/>
                <w:rPrChange w:id="426" w:author="Windows User" w:date="2016-10-11T18:11:00Z">
                  <w:rPr>
                    <w:b/>
                  </w:rPr>
                </w:rPrChange>
              </w:rPr>
              <w:t>Alternative</w:t>
            </w:r>
            <w:r w:rsidRPr="00107310">
              <w:rPr>
                <w:lang w:val="en-US"/>
                <w:rPrChange w:id="427" w:author="Windows User" w:date="2016-10-11T18:11:00Z">
                  <w:rPr/>
                </w:rPrChange>
              </w:rPr>
              <w:t xml:space="preserve"> </w:t>
            </w:r>
            <w:r w:rsidRPr="00107310">
              <w:rPr>
                <w:b/>
                <w:lang w:val="en-US"/>
                <w:rPrChange w:id="428" w:author="Windows User" w:date="2016-10-11T18:11:00Z">
                  <w:rPr>
                    <w:b/>
                  </w:rPr>
                </w:rPrChange>
              </w:rPr>
              <w:t>Flow</w:t>
            </w:r>
          </w:p>
        </w:tc>
        <w:tc>
          <w:tcPr>
            <w:tcW w:w="6650" w:type="dxa"/>
          </w:tcPr>
          <w:p w14:paraId="2604C795" w14:textId="77777777" w:rsidR="00C86A7E" w:rsidRPr="00F977FC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1EE777FC" w14:textId="77777777" w:rsidTr="00827490">
        <w:tc>
          <w:tcPr>
            <w:tcW w:w="2798" w:type="dxa"/>
          </w:tcPr>
          <w:p w14:paraId="06A392AE" w14:textId="77777777" w:rsidR="00C86A7E" w:rsidRPr="0010731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429" w:author="Windows User" w:date="2016-10-11T18:11:00Z">
                  <w:rPr/>
                </w:rPrChange>
              </w:rPr>
            </w:pPr>
            <w:r w:rsidRPr="00107310">
              <w:rPr>
                <w:b/>
                <w:lang w:val="en-US"/>
                <w:rPrChange w:id="430" w:author="Windows User" w:date="2016-10-11T18:11:00Z">
                  <w:rPr>
                    <w:b/>
                  </w:rPr>
                </w:rPrChange>
              </w:rPr>
              <w:t>Specific</w:t>
            </w:r>
            <w:r w:rsidRPr="00107310">
              <w:rPr>
                <w:lang w:val="en-US"/>
                <w:rPrChange w:id="431" w:author="Windows User" w:date="2016-10-11T18:11:00Z">
                  <w:rPr/>
                </w:rPrChange>
              </w:rPr>
              <w:t xml:space="preserve"> </w:t>
            </w:r>
            <w:r w:rsidRPr="00107310">
              <w:rPr>
                <w:b/>
                <w:lang w:val="en-US"/>
                <w:rPrChange w:id="432" w:author="Windows User" w:date="2016-10-11T18:11:00Z">
                  <w:rPr>
                    <w:b/>
                  </w:rPr>
                </w:rPrChange>
              </w:rPr>
              <w:t>Requirements</w:t>
            </w:r>
          </w:p>
        </w:tc>
        <w:tc>
          <w:tcPr>
            <w:tcW w:w="6650" w:type="dxa"/>
          </w:tcPr>
          <w:p w14:paraId="4C3EC3B9" w14:textId="77777777" w:rsidR="00C86A7E" w:rsidRPr="0010731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433" w:author="Windows User" w:date="2016-10-11T18:11:00Z">
                  <w:rPr>
                    <w:lang w:eastAsia="en-US"/>
                  </w:rPr>
                </w:rPrChange>
              </w:rPr>
            </w:pPr>
          </w:p>
        </w:tc>
      </w:tr>
      <w:tr w:rsidR="00C86A7E" w14:paraId="25F44E75" w14:textId="77777777" w:rsidTr="00827490">
        <w:tc>
          <w:tcPr>
            <w:tcW w:w="2798" w:type="dxa"/>
          </w:tcPr>
          <w:p w14:paraId="30F2C7FA" w14:textId="77777777" w:rsidR="00C86A7E" w:rsidRPr="0010731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434" w:author="Windows User" w:date="2016-10-11T18:11:00Z">
                  <w:rPr>
                    <w:b/>
                    <w:lang w:eastAsia="en-US"/>
                  </w:rPr>
                </w:rPrChange>
              </w:rPr>
            </w:pPr>
            <w:r w:rsidRPr="00107310">
              <w:rPr>
                <w:b/>
                <w:lang w:val="en-US"/>
                <w:rPrChange w:id="435" w:author="Windows User" w:date="2016-10-11T18:11:00Z">
                  <w:rPr>
                    <w:b/>
                  </w:rPr>
                </w:rPrChange>
              </w:rPr>
              <w:t>Notes</w:t>
            </w:r>
          </w:p>
        </w:tc>
        <w:tc>
          <w:tcPr>
            <w:tcW w:w="6650" w:type="dxa"/>
          </w:tcPr>
          <w:p w14:paraId="6CEE9BF5" w14:textId="77777777" w:rsidR="00107310" w:rsidRDefault="00107310" w:rsidP="00C86A7E">
            <w:pPr>
              <w:pStyle w:val="Text"/>
              <w:rPr>
                <w:ins w:id="436" w:author="Windows User" w:date="2016-10-11T18:15:00Z"/>
                <w:color w:val="FF2D21"/>
                <w:lang w:val="en-US"/>
              </w:rPr>
            </w:pPr>
            <w:ins w:id="437" w:author="Windows User" w:date="2016-10-11T18:15:00Z">
              <w:r>
                <w:rPr>
                  <w:lang w:val="en-US"/>
                </w:rPr>
                <w:t>The form must be adapted for auctions.</w:t>
              </w:r>
            </w:ins>
            <w:r w:rsidR="00C86A7E" w:rsidRPr="00FE2129">
              <w:rPr>
                <w:color w:val="FF2D21"/>
                <w:lang w:val="en-US"/>
              </w:rPr>
              <w:t xml:space="preserve"> </w:t>
            </w:r>
          </w:p>
          <w:p w14:paraId="18E1F38D" w14:textId="77777777" w:rsidR="00C86A7E" w:rsidRPr="00FE2129" w:rsidDel="00107310" w:rsidRDefault="00C86A7E" w:rsidP="00C86A7E">
            <w:pPr>
              <w:pStyle w:val="Text"/>
              <w:rPr>
                <w:del w:id="438" w:author="Windows User" w:date="2016-10-11T18:15:00Z"/>
                <w:color w:val="FF2D21"/>
                <w:lang w:val="en-US"/>
              </w:rPr>
            </w:pPr>
            <w:r w:rsidRPr="00FE2129">
              <w:rPr>
                <w:color w:val="FF2D21"/>
                <w:lang w:val="en-US"/>
              </w:rPr>
              <w:t>What properties exactly? Do they have to satisfy certain criteria?</w:t>
            </w:r>
          </w:p>
          <w:p w14:paraId="2F493147" w14:textId="77777777" w:rsidR="00C86A7E" w:rsidRPr="002C6542" w:rsidRDefault="00C86A7E" w:rsidP="00827490">
            <w:pPr>
              <w:pStyle w:val="Text"/>
              <w:rPr>
                <w:lang w:val="en-US"/>
              </w:rPr>
            </w:pPr>
          </w:p>
        </w:tc>
      </w:tr>
    </w:tbl>
    <w:p w14:paraId="287293EE" w14:textId="77777777" w:rsidR="00C86A7E" w:rsidRDefault="00C86A7E">
      <w:pPr>
        <w:pStyle w:val="berschrift2"/>
        <w:rPr>
          <w:lang w:val="en-US"/>
        </w:rPr>
      </w:pPr>
    </w:p>
    <w:p w14:paraId="4EA1D87E" w14:textId="77777777" w:rsidR="00FE07D0" w:rsidRPr="00C86A7E" w:rsidRDefault="00C86A7E" w:rsidP="00C86A7E">
      <w:pPr>
        <w:rPr>
          <w:rFonts w:ascii="Helvetica" w:hAnsi="Helvetica" w:cs="Arial Unicode MS"/>
          <w:color w:val="357CA2"/>
          <w:sz w:val="30"/>
          <w:szCs w:val="30"/>
          <w:u w:color="357CA2"/>
          <w:lang w:eastAsia="de-CH"/>
        </w:rPr>
      </w:pPr>
      <w:r>
        <w:br w:type="page"/>
      </w:r>
    </w:p>
    <w:p w14:paraId="31FB3B1B" w14:textId="77777777" w:rsidR="00FE07D0" w:rsidRPr="00FE2129" w:rsidRDefault="00FE07D0">
      <w:pPr>
        <w:pStyle w:val="Text"/>
        <w:ind w:left="720"/>
        <w:rPr>
          <w:lang w:val="en-US"/>
        </w:rPr>
      </w:pPr>
    </w:p>
    <w:p w14:paraId="0E1752C7" w14:textId="77777777" w:rsidR="00FE07D0" w:rsidRDefault="00B440A9">
      <w:pPr>
        <w:pStyle w:val="berschrift2"/>
        <w:numPr>
          <w:ilvl w:val="1"/>
          <w:numId w:val="6"/>
        </w:numPr>
      </w:pPr>
      <w:r>
        <w:t>Searcher Use Cases</w:t>
      </w:r>
    </w:p>
    <w:p w14:paraId="2FCF5936" w14:textId="77777777" w:rsidR="00FE07D0" w:rsidRDefault="00B440A9">
      <w:pPr>
        <w:pStyle w:val="berschrift2"/>
        <w:numPr>
          <w:ilvl w:val="0"/>
          <w:numId w:val="8"/>
        </w:numPr>
      </w:pPr>
      <w:r>
        <w:t>Search for a room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567A2BFF" w14:textId="77777777" w:rsidTr="00827490">
        <w:tc>
          <w:tcPr>
            <w:tcW w:w="2798" w:type="dxa"/>
          </w:tcPr>
          <w:p w14:paraId="409E39F2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1121BDC7" w14:textId="77777777" w:rsidR="00C86A7E" w:rsidRDefault="00481005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ins w:id="439" w:author="Kevin Meister" w:date="2016-10-10T22:25:00Z">
              <w:r>
                <w:t>Anyone</w:t>
              </w:r>
            </w:ins>
          </w:p>
        </w:tc>
      </w:tr>
      <w:tr w:rsidR="00C86A7E" w14:paraId="497175F2" w14:textId="77777777" w:rsidTr="00827490">
        <w:tc>
          <w:tcPr>
            <w:tcW w:w="2798" w:type="dxa"/>
          </w:tcPr>
          <w:p w14:paraId="27F6B206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3E186898" w14:textId="77777777" w:rsidR="00C86A7E" w:rsidRPr="002C6542" w:rsidRDefault="00481005" w:rsidP="00827490">
            <w:pPr>
              <w:pStyle w:val="Text"/>
              <w:rPr>
                <w:lang w:val="en-US"/>
              </w:rPr>
            </w:pPr>
            <w:ins w:id="440" w:author="Kevin Meister" w:date="2016-10-10T22:25:00Z">
              <w:r>
                <w:rPr>
                  <w:lang w:val="en-US"/>
                </w:rPr>
                <w:t>Anyone</w:t>
              </w:r>
              <w:r w:rsidRPr="000C690E">
                <w:rPr>
                  <w:lang w:val="en-US"/>
                </w:rPr>
                <w:t xml:space="preserve"> should be able to search for either a flat or room</w:t>
              </w:r>
              <w:r w:rsidRPr="00EB1C46">
                <w:rPr>
                  <w:lang w:val="en-US"/>
                </w:rPr>
                <w:t xml:space="preserve">. </w:t>
              </w:r>
              <w:r>
                <w:rPr>
                  <w:lang w:val="en-US"/>
                </w:rPr>
                <w:t>Multiple search criteria can be used to narrow the search results</w:t>
              </w:r>
            </w:ins>
          </w:p>
        </w:tc>
      </w:tr>
      <w:tr w:rsidR="00C86A7E" w14:paraId="621AE3C4" w14:textId="77777777" w:rsidTr="00827490">
        <w:tc>
          <w:tcPr>
            <w:tcW w:w="2798" w:type="dxa"/>
          </w:tcPr>
          <w:p w14:paraId="20C69FE1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7EF041D7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3CB19B69" w14:textId="77777777" w:rsidTr="00827490">
        <w:tc>
          <w:tcPr>
            <w:tcW w:w="2798" w:type="dxa"/>
          </w:tcPr>
          <w:p w14:paraId="3CA0D069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00682FCE" w14:textId="77777777" w:rsidR="00C86A7E" w:rsidRDefault="00481005">
            <w:pPr>
              <w:pStyle w:val="Text"/>
              <w:numPr>
                <w:ilvl w:val="0"/>
                <w:numId w:val="38"/>
              </w:numPr>
              <w:rPr>
                <w:ins w:id="441" w:author="sven" w:date="2016-10-11T09:26:00Z"/>
                <w:lang w:val="en-US" w:eastAsia="en-US"/>
              </w:rPr>
              <w:pPrChange w:id="442" w:author="Kevin Meister" w:date="2016-10-10T22:25:00Z">
                <w:pPr>
                  <w:pStyle w:val="Text"/>
                </w:pPr>
              </w:pPrChange>
            </w:pPr>
            <w:ins w:id="443" w:author="Kevin Meister" w:date="2016-10-10T22:25:00Z">
              <w:r>
                <w:rPr>
                  <w:lang w:val="en-US"/>
                </w:rPr>
                <w:t>The user has access to the internet</w:t>
              </w:r>
            </w:ins>
          </w:p>
          <w:p w14:paraId="37FE9547" w14:textId="77777777" w:rsidR="002547D6" w:rsidRPr="00775B4D" w:rsidRDefault="002547D6">
            <w:pPr>
              <w:pStyle w:val="Text"/>
              <w:ind w:left="720"/>
              <w:rPr>
                <w:lang w:val="en-US" w:eastAsia="en-US"/>
              </w:rPr>
              <w:pPrChange w:id="444" w:author="sven" w:date="2016-10-11T09:26:00Z">
                <w:pPr>
                  <w:pStyle w:val="Text"/>
                </w:pPr>
              </w:pPrChange>
            </w:pPr>
          </w:p>
        </w:tc>
      </w:tr>
      <w:tr w:rsidR="00C86A7E" w14:paraId="41DB12DA" w14:textId="77777777" w:rsidTr="00827490">
        <w:tc>
          <w:tcPr>
            <w:tcW w:w="2798" w:type="dxa"/>
          </w:tcPr>
          <w:p w14:paraId="04A3F279" w14:textId="77777777" w:rsidR="00C86A7E" w:rsidRDefault="00C86A7E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2099D1F1" w14:textId="77777777" w:rsidR="00C86A7E" w:rsidRDefault="00481005">
            <w:pPr>
              <w:pStyle w:val="Text"/>
              <w:numPr>
                <w:ilvl w:val="0"/>
                <w:numId w:val="39"/>
              </w:numPr>
              <w:rPr>
                <w:ins w:id="445" w:author="Kevin Meister" w:date="2016-10-10T22:26:00Z"/>
                <w:lang w:val="en-US"/>
              </w:rPr>
              <w:pPrChange w:id="446" w:author="Kevin Meister" w:date="2016-10-10T22:25:00Z">
                <w:pPr>
                  <w:pStyle w:val="Text"/>
                </w:pPr>
              </w:pPrChange>
            </w:pPr>
            <w:ins w:id="447" w:author="Kevin Meister" w:date="2016-10-10T22:25:00Z">
              <w:r>
                <w:rPr>
                  <w:lang w:val="en-US"/>
                </w:rPr>
                <w:t>The</w:t>
              </w:r>
            </w:ins>
            <w:ins w:id="448" w:author="Kevin Meister" w:date="2016-10-10T22:26:00Z">
              <w:r>
                <w:rPr>
                  <w:lang w:val="en-US"/>
                </w:rPr>
                <w:t xml:space="preserve"> user opens the search menu and fills out all the search criteria</w:t>
              </w:r>
            </w:ins>
          </w:p>
          <w:p w14:paraId="4817D70D" w14:textId="77777777" w:rsidR="00481005" w:rsidRDefault="00481005">
            <w:pPr>
              <w:pStyle w:val="Text"/>
              <w:numPr>
                <w:ilvl w:val="0"/>
                <w:numId w:val="39"/>
              </w:numPr>
              <w:rPr>
                <w:ins w:id="449" w:author="sven" w:date="2016-10-11T09:26:00Z"/>
                <w:lang w:val="en-US"/>
              </w:rPr>
              <w:pPrChange w:id="450" w:author="Kevin Meister" w:date="2016-10-10T22:25:00Z">
                <w:pPr>
                  <w:pStyle w:val="Text"/>
                </w:pPr>
              </w:pPrChange>
            </w:pPr>
            <w:ins w:id="451" w:author="Kevin Meister" w:date="2016-10-10T22:26:00Z">
              <w:r>
                <w:rPr>
                  <w:lang w:val="en-US"/>
                </w:rPr>
                <w:t>After confirmation the results are displayed</w:t>
              </w:r>
            </w:ins>
          </w:p>
          <w:p w14:paraId="55A1F905" w14:textId="77777777" w:rsidR="002547D6" w:rsidRPr="00775B4D" w:rsidRDefault="002547D6">
            <w:pPr>
              <w:pStyle w:val="Text"/>
              <w:ind w:left="720"/>
              <w:rPr>
                <w:lang w:val="en-US" w:eastAsia="en-US"/>
              </w:rPr>
              <w:pPrChange w:id="452" w:author="sven" w:date="2016-10-11T09:26:00Z">
                <w:pPr>
                  <w:pStyle w:val="Text"/>
                </w:pPr>
              </w:pPrChange>
            </w:pPr>
          </w:p>
        </w:tc>
      </w:tr>
      <w:tr w:rsidR="00C86A7E" w14:paraId="287A8960" w14:textId="77777777" w:rsidTr="00827490">
        <w:tc>
          <w:tcPr>
            <w:tcW w:w="2798" w:type="dxa"/>
          </w:tcPr>
          <w:p w14:paraId="0C6F0D77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1B6440A9" w14:textId="77777777" w:rsidR="00C86A7E" w:rsidRDefault="00481005">
            <w:pPr>
              <w:pStyle w:val="Text"/>
              <w:numPr>
                <w:ilvl w:val="0"/>
                <w:numId w:val="40"/>
              </w:numPr>
              <w:rPr>
                <w:ins w:id="453" w:author="Kevin Meister" w:date="2016-10-10T22:26:00Z"/>
                <w:lang w:val="en-US"/>
              </w:rPr>
              <w:pPrChange w:id="454" w:author="Kevin Meister" w:date="2016-10-10T22:26:00Z">
                <w:pPr>
                  <w:pStyle w:val="Text"/>
                </w:pPr>
              </w:pPrChange>
            </w:pPr>
            <w:ins w:id="455" w:author="Kevin Meister" w:date="2016-10-10T22:26:00Z">
              <w:r>
                <w:rPr>
                  <w:lang w:val="en-US"/>
                </w:rPr>
                <w:t>Some information was left blank</w:t>
              </w:r>
            </w:ins>
          </w:p>
          <w:p w14:paraId="7011503C" w14:textId="77777777" w:rsidR="00481005" w:rsidRDefault="00481005">
            <w:pPr>
              <w:pStyle w:val="Text"/>
              <w:numPr>
                <w:ilvl w:val="1"/>
                <w:numId w:val="42"/>
              </w:numPr>
              <w:rPr>
                <w:ins w:id="456" w:author="sven" w:date="2016-10-11T09:26:00Z"/>
                <w:lang w:val="en-US"/>
              </w:rPr>
              <w:pPrChange w:id="457" w:author="sven" w:date="2016-10-11T09:26:00Z">
                <w:pPr>
                  <w:pStyle w:val="Text"/>
                </w:pPr>
              </w:pPrChange>
            </w:pPr>
            <w:ins w:id="458" w:author="Kevin Meister" w:date="2016-10-10T22:27:00Z">
              <w:r>
                <w:rPr>
                  <w:lang w:val="en-US"/>
                </w:rPr>
                <w:t>An error occurs with the request to fill out the mis</w:t>
              </w:r>
              <w:r>
                <w:rPr>
                  <w:lang w:val="en-US"/>
                </w:rPr>
                <w:t>s</w:t>
              </w:r>
              <w:r>
                <w:rPr>
                  <w:lang w:val="en-US"/>
                </w:rPr>
                <w:t>ing elements</w:t>
              </w:r>
            </w:ins>
          </w:p>
          <w:p w14:paraId="633FFA84" w14:textId="77777777" w:rsidR="002547D6" w:rsidRPr="00F977FC" w:rsidRDefault="002547D6">
            <w:pPr>
              <w:pStyle w:val="Text"/>
              <w:ind w:left="1440"/>
              <w:rPr>
                <w:lang w:val="en-US" w:eastAsia="en-US"/>
              </w:rPr>
              <w:pPrChange w:id="459" w:author="sven" w:date="2016-10-11T09:26:00Z">
                <w:pPr>
                  <w:pStyle w:val="Text"/>
                </w:pPr>
              </w:pPrChange>
            </w:pPr>
          </w:p>
        </w:tc>
      </w:tr>
      <w:tr w:rsidR="00C86A7E" w14:paraId="75335109" w14:textId="77777777" w:rsidTr="00827490">
        <w:tc>
          <w:tcPr>
            <w:tcW w:w="2798" w:type="dxa"/>
          </w:tcPr>
          <w:p w14:paraId="7FF4DF2B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702276C5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73420D84" w14:textId="77777777" w:rsidTr="00827490">
        <w:tc>
          <w:tcPr>
            <w:tcW w:w="2798" w:type="dxa"/>
          </w:tcPr>
          <w:p w14:paraId="4CB8AEA5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6410CAD4" w14:textId="77777777" w:rsidR="00C86A7E" w:rsidRPr="002C6542" w:rsidRDefault="00C86A7E" w:rsidP="00827490">
            <w:pPr>
              <w:pStyle w:val="Text"/>
              <w:rPr>
                <w:lang w:val="en-US"/>
              </w:rPr>
            </w:pPr>
          </w:p>
        </w:tc>
      </w:tr>
    </w:tbl>
    <w:p w14:paraId="480D6D60" w14:textId="77777777" w:rsidR="00FE07D0" w:rsidRDefault="00FE07D0">
      <w:pPr>
        <w:pStyle w:val="Text"/>
      </w:pPr>
    </w:p>
    <w:p w14:paraId="4629CF6C" w14:textId="77777777" w:rsidR="00C86A7E" w:rsidRDefault="00C86A7E">
      <w:pPr>
        <w:rPr>
          <w:rFonts w:ascii="Helvetica" w:hAnsi="Helvetica" w:cs="Arial Unicode MS"/>
          <w:color w:val="357CA2"/>
          <w:sz w:val="30"/>
          <w:szCs w:val="30"/>
          <w:u w:color="357CA2"/>
          <w:lang w:val="de-DE" w:eastAsia="de-CH"/>
        </w:rPr>
      </w:pPr>
      <w:r>
        <w:br w:type="page"/>
      </w:r>
    </w:p>
    <w:p w14:paraId="4D072A04" w14:textId="77777777" w:rsidR="00FE07D0" w:rsidRDefault="00B440A9">
      <w:pPr>
        <w:pStyle w:val="berschrift2"/>
        <w:numPr>
          <w:ilvl w:val="0"/>
          <w:numId w:val="8"/>
        </w:numPr>
      </w:pPr>
      <w:del w:id="460" w:author="sven" w:date="2016-10-11T21:43:00Z">
        <w:r w:rsidDel="006B779B">
          <w:lastRenderedPageBreak/>
          <w:delText>Search for roommates</w:delText>
        </w:r>
      </w:del>
      <w:ins w:id="461" w:author="sven" w:date="2016-10-11T21:43:00Z">
        <w:r w:rsidR="006B779B">
          <w:t>Contact advertiser</w:t>
        </w:r>
      </w:ins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4B11BF1B" w14:textId="77777777" w:rsidTr="00827490">
        <w:tc>
          <w:tcPr>
            <w:tcW w:w="2798" w:type="dxa"/>
          </w:tcPr>
          <w:p w14:paraId="26E3B5BE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08C00F25" w14:textId="77777777" w:rsidR="00C86A7E" w:rsidRDefault="00D741A1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ins w:id="462" w:author="Windows User" w:date="2016-10-11T21:58:00Z">
              <w:r>
                <w:t>Registered User</w:t>
              </w:r>
            </w:ins>
          </w:p>
        </w:tc>
      </w:tr>
      <w:tr w:rsidR="00C86A7E" w14:paraId="0DAD70E2" w14:textId="77777777" w:rsidTr="00827490">
        <w:tc>
          <w:tcPr>
            <w:tcW w:w="2798" w:type="dxa"/>
          </w:tcPr>
          <w:p w14:paraId="02DD3F49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7CD18A24" w14:textId="77777777" w:rsidR="00C86A7E" w:rsidRPr="002C6542" w:rsidRDefault="00D741A1" w:rsidP="00827490">
            <w:pPr>
              <w:pStyle w:val="Text"/>
              <w:rPr>
                <w:lang w:val="en-US"/>
              </w:rPr>
            </w:pPr>
            <w:ins w:id="463" w:author="Windows User" w:date="2016-10-11T21:59:00Z">
              <w:r>
                <w:rPr>
                  <w:lang w:val="en-US"/>
                </w:rPr>
                <w:t xml:space="preserve">A registered user should be able to contact an advertiser to ask for more </w:t>
              </w:r>
            </w:ins>
            <w:ins w:id="464" w:author="Windows User" w:date="2016-10-11T22:00:00Z">
              <w:r>
                <w:rPr>
                  <w:lang w:val="en-US"/>
                </w:rPr>
                <w:t>information</w:t>
              </w:r>
            </w:ins>
            <w:ins w:id="465" w:author="Windows User" w:date="2016-10-11T21:59:00Z">
              <w:r>
                <w:rPr>
                  <w:lang w:val="en-US"/>
                </w:rPr>
                <w:t xml:space="preserve"> </w:t>
              </w:r>
            </w:ins>
            <w:ins w:id="466" w:author="Windows User" w:date="2016-10-11T22:00:00Z">
              <w:r>
                <w:rPr>
                  <w:lang w:val="en-US"/>
                </w:rPr>
                <w:t>about the ad or to enquire a meeting.</w:t>
              </w:r>
            </w:ins>
          </w:p>
        </w:tc>
      </w:tr>
      <w:tr w:rsidR="00C86A7E" w14:paraId="5F2ED9B4" w14:textId="77777777" w:rsidTr="00827490">
        <w:tc>
          <w:tcPr>
            <w:tcW w:w="2798" w:type="dxa"/>
          </w:tcPr>
          <w:p w14:paraId="51D04493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3DE39744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0CB53F7A" w14:textId="77777777" w:rsidTr="00827490">
        <w:tc>
          <w:tcPr>
            <w:tcW w:w="2798" w:type="dxa"/>
          </w:tcPr>
          <w:p w14:paraId="2362AB9A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1B5E0B4A" w14:textId="77777777" w:rsidR="00D741A1" w:rsidRDefault="00D741A1" w:rsidP="00D741A1">
            <w:pPr>
              <w:pStyle w:val="Text"/>
              <w:numPr>
                <w:ilvl w:val="0"/>
                <w:numId w:val="52"/>
              </w:numPr>
              <w:rPr>
                <w:ins w:id="467" w:author="Windows User" w:date="2016-10-11T21:59:00Z"/>
                <w:lang w:val="en-US"/>
              </w:rPr>
            </w:pPr>
            <w:ins w:id="468" w:author="Windows User" w:date="2016-10-11T21:59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01E3CF48" w14:textId="77777777" w:rsidR="00D741A1" w:rsidRDefault="00D741A1" w:rsidP="00D741A1">
            <w:pPr>
              <w:pStyle w:val="Text"/>
              <w:numPr>
                <w:ilvl w:val="0"/>
                <w:numId w:val="52"/>
              </w:numPr>
              <w:rPr>
                <w:ins w:id="469" w:author="Windows User" w:date="2016-10-11T21:59:00Z"/>
                <w:lang w:val="en-US"/>
              </w:rPr>
            </w:pPr>
            <w:ins w:id="470" w:author="Windows User" w:date="2016-10-11T21:59:00Z">
              <w:r>
                <w:rPr>
                  <w:lang w:val="en-US"/>
                </w:rPr>
                <w:t>The user has an account on the website</w:t>
              </w:r>
            </w:ins>
          </w:p>
          <w:p w14:paraId="1B93B5E1" w14:textId="77777777" w:rsidR="00C86A7E" w:rsidRPr="00775B4D" w:rsidRDefault="00D741A1">
            <w:pPr>
              <w:pStyle w:val="Text"/>
              <w:numPr>
                <w:ilvl w:val="0"/>
                <w:numId w:val="52"/>
              </w:numPr>
              <w:rPr>
                <w:lang w:val="en-US"/>
              </w:rPr>
              <w:pPrChange w:id="471" w:author="Windows User" w:date="2016-10-11T21:59:00Z">
                <w:pPr>
                  <w:pStyle w:val="Text"/>
                </w:pPr>
              </w:pPrChange>
            </w:pPr>
            <w:ins w:id="472" w:author="Windows User" w:date="2016-10-11T21:59:00Z">
              <w:r>
                <w:rPr>
                  <w:lang w:val="en-US"/>
                </w:rPr>
                <w:t>The user is logged in</w:t>
              </w:r>
            </w:ins>
          </w:p>
        </w:tc>
      </w:tr>
      <w:tr w:rsidR="00D741A1" w14:paraId="4B63ECAE" w14:textId="77777777" w:rsidTr="00827490">
        <w:tc>
          <w:tcPr>
            <w:tcW w:w="2798" w:type="dxa"/>
          </w:tcPr>
          <w:p w14:paraId="2050E16C" w14:textId="77777777" w:rsidR="00D741A1" w:rsidRDefault="00D741A1" w:rsidP="00D741A1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59E4A541" w14:textId="77777777" w:rsidR="00D741A1" w:rsidRDefault="00D741A1" w:rsidP="00D741A1">
            <w:pPr>
              <w:pStyle w:val="Text"/>
              <w:numPr>
                <w:ilvl w:val="0"/>
                <w:numId w:val="53"/>
              </w:numPr>
              <w:rPr>
                <w:ins w:id="473" w:author="Windows User" w:date="2016-10-11T21:58:00Z"/>
                <w:lang w:val="en-US"/>
              </w:rPr>
            </w:pPr>
            <w:ins w:id="474" w:author="Windows User" w:date="2016-10-11T21:58:00Z">
              <w:r>
                <w:rPr>
                  <w:lang w:val="en-US"/>
                </w:rPr>
                <w:t>The user searches a promising ad on the Home page or through the Search page by filling in the form</w:t>
              </w:r>
            </w:ins>
          </w:p>
          <w:p w14:paraId="33A49138" w14:textId="77777777" w:rsidR="00D741A1" w:rsidRPr="00775B4D" w:rsidRDefault="00D741A1">
            <w:pPr>
              <w:pStyle w:val="Text"/>
              <w:numPr>
                <w:ilvl w:val="0"/>
                <w:numId w:val="53"/>
              </w:numPr>
              <w:rPr>
                <w:lang w:val="en-US"/>
              </w:rPr>
              <w:pPrChange w:id="475" w:author="Windows User" w:date="2016-10-11T21:58:00Z">
                <w:pPr>
                  <w:pStyle w:val="Text"/>
                </w:pPr>
              </w:pPrChange>
            </w:pPr>
            <w:ins w:id="476" w:author="Windows User" w:date="2016-10-11T21:58:00Z">
              <w:r>
                <w:rPr>
                  <w:lang w:val="en-US"/>
                </w:rPr>
                <w:t>On the ads site the user can contact the advertiser on the bottom of the ad’s page in the Advertiser frame</w:t>
              </w:r>
            </w:ins>
          </w:p>
        </w:tc>
      </w:tr>
      <w:tr w:rsidR="00D741A1" w14:paraId="2C90CF93" w14:textId="77777777" w:rsidTr="00827490">
        <w:tc>
          <w:tcPr>
            <w:tcW w:w="2798" w:type="dxa"/>
          </w:tcPr>
          <w:p w14:paraId="537BB929" w14:textId="77777777" w:rsidR="00D741A1" w:rsidRDefault="00D741A1" w:rsidP="00D741A1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4C7B2D97" w14:textId="77777777" w:rsidR="00D741A1" w:rsidRPr="00F977FC" w:rsidRDefault="00D741A1" w:rsidP="00D741A1">
            <w:pPr>
              <w:pStyle w:val="Text"/>
              <w:rPr>
                <w:lang w:val="en-US"/>
              </w:rPr>
            </w:pPr>
          </w:p>
        </w:tc>
      </w:tr>
      <w:tr w:rsidR="00D741A1" w14:paraId="78B532EC" w14:textId="77777777" w:rsidTr="00827490">
        <w:tc>
          <w:tcPr>
            <w:tcW w:w="2798" w:type="dxa"/>
          </w:tcPr>
          <w:p w14:paraId="4A780C73" w14:textId="77777777" w:rsidR="00D741A1" w:rsidRDefault="00D741A1" w:rsidP="00D741A1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7A826DA4" w14:textId="77777777" w:rsidR="00D741A1" w:rsidRDefault="00D741A1" w:rsidP="00D741A1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D741A1" w14:paraId="024655E6" w14:textId="77777777" w:rsidTr="00827490">
        <w:tc>
          <w:tcPr>
            <w:tcW w:w="2798" w:type="dxa"/>
          </w:tcPr>
          <w:p w14:paraId="5A6F7BCC" w14:textId="77777777" w:rsidR="00D741A1" w:rsidRPr="00475F92" w:rsidRDefault="00D741A1" w:rsidP="00D741A1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01ED28E4" w14:textId="77777777" w:rsidR="00D741A1" w:rsidRPr="002C6542" w:rsidRDefault="00D741A1" w:rsidP="00D741A1">
            <w:pPr>
              <w:pStyle w:val="Text"/>
              <w:rPr>
                <w:lang w:val="en-US"/>
              </w:rPr>
            </w:pPr>
            <w:ins w:id="477" w:author="Windows User" w:date="2016-10-11T19:06:00Z">
              <w:del w:id="478" w:author="sven" w:date="2016-10-11T21:44:00Z">
                <w:r w:rsidDel="00303DD2">
                  <w:rPr>
                    <w:lang w:val="en-US"/>
                  </w:rPr>
                  <w:delText>At this moment only possible by creating a</w:delText>
                </w:r>
              </w:del>
            </w:ins>
            <w:ins w:id="479" w:author="Windows User" w:date="2016-10-11T19:48:00Z">
              <w:del w:id="480" w:author="sven" w:date="2016-10-11T21:44:00Z">
                <w:r w:rsidDel="00303DD2">
                  <w:rPr>
                    <w:lang w:val="en-US"/>
                  </w:rPr>
                  <w:delText>n</w:delText>
                </w:r>
              </w:del>
            </w:ins>
            <w:ins w:id="481" w:author="Windows User" w:date="2016-10-11T19:06:00Z">
              <w:del w:id="482" w:author="sven" w:date="2016-10-11T21:44:00Z">
                <w:r w:rsidDel="00303DD2">
                  <w:rPr>
                    <w:lang w:val="en-US"/>
                  </w:rPr>
                  <w:delText xml:space="preserve"> ad.</w:delText>
                </w:r>
              </w:del>
            </w:ins>
          </w:p>
        </w:tc>
      </w:tr>
    </w:tbl>
    <w:p w14:paraId="5F5A0C55" w14:textId="77777777" w:rsidR="00FE07D0" w:rsidRPr="0034697E" w:rsidRDefault="00FE07D0">
      <w:pPr>
        <w:pStyle w:val="Text"/>
        <w:rPr>
          <w:lang w:val="en-US"/>
          <w:rPrChange w:id="483" w:author="Windows User" w:date="2016-10-11T19:06:00Z">
            <w:rPr/>
          </w:rPrChange>
        </w:rPr>
      </w:pPr>
    </w:p>
    <w:p w14:paraId="1C97F710" w14:textId="77777777" w:rsidR="00C86A7E" w:rsidRPr="0034697E" w:rsidRDefault="00C86A7E">
      <w:pPr>
        <w:rPr>
          <w:rFonts w:ascii="Helvetica" w:hAnsi="Helvetica" w:cs="Arial Unicode MS"/>
          <w:color w:val="357CA2"/>
          <w:sz w:val="30"/>
          <w:szCs w:val="30"/>
          <w:u w:color="357CA2"/>
          <w:lang w:eastAsia="de-CH"/>
          <w:rPrChange w:id="484" w:author="Windows User" w:date="2016-10-11T19:06:00Z">
            <w:rPr>
              <w:rFonts w:ascii="Helvetica" w:hAnsi="Helvetica" w:cs="Arial Unicode MS"/>
              <w:color w:val="357CA2"/>
              <w:sz w:val="30"/>
              <w:szCs w:val="30"/>
              <w:u w:color="357CA2"/>
              <w:lang w:val="de-DE" w:eastAsia="de-CH"/>
            </w:rPr>
          </w:rPrChange>
        </w:rPr>
      </w:pPr>
      <w:r>
        <w:br w:type="page"/>
      </w:r>
    </w:p>
    <w:p w14:paraId="0CEDD903" w14:textId="77777777" w:rsidR="00FE07D0" w:rsidRDefault="00B440A9">
      <w:pPr>
        <w:pStyle w:val="berschrift2"/>
        <w:numPr>
          <w:ilvl w:val="0"/>
          <w:numId w:val="8"/>
        </w:numPr>
      </w:pPr>
      <w:r>
        <w:lastRenderedPageBreak/>
        <w:t>Send an enquiry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2571EDD2" w14:textId="77777777" w:rsidTr="00827490">
        <w:tc>
          <w:tcPr>
            <w:tcW w:w="2798" w:type="dxa"/>
          </w:tcPr>
          <w:p w14:paraId="1BAB0469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0AD4EC17" w14:textId="77777777" w:rsidR="00C86A7E" w:rsidRDefault="007200B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ins w:id="485" w:author="Windows User" w:date="2016-10-11T18:32:00Z">
              <w:r>
                <w:t>Registered User</w:t>
              </w:r>
            </w:ins>
          </w:p>
        </w:tc>
      </w:tr>
      <w:tr w:rsidR="00C86A7E" w14:paraId="38162D34" w14:textId="77777777" w:rsidTr="00827490">
        <w:tc>
          <w:tcPr>
            <w:tcW w:w="2798" w:type="dxa"/>
          </w:tcPr>
          <w:p w14:paraId="1EBD655C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62E64C9E" w14:textId="77777777" w:rsidR="00C86A7E" w:rsidRPr="002C6542" w:rsidRDefault="007200BE">
            <w:pPr>
              <w:pStyle w:val="Text"/>
              <w:rPr>
                <w:lang w:val="en-US"/>
              </w:rPr>
            </w:pPr>
            <w:ins w:id="486" w:author="Windows User" w:date="2016-10-11T18:33:00Z">
              <w:r>
                <w:rPr>
                  <w:lang w:val="en-US"/>
                </w:rPr>
                <w:t xml:space="preserve">As a </w:t>
              </w:r>
            </w:ins>
            <w:ins w:id="487" w:author="Windows User" w:date="2016-10-11T18:41:00Z">
              <w:r w:rsidR="007F66ED">
                <w:rPr>
                  <w:lang w:val="en-US"/>
                </w:rPr>
                <w:t xml:space="preserve">registered </w:t>
              </w:r>
            </w:ins>
            <w:ins w:id="488" w:author="Windows User" w:date="2016-10-11T18:33:00Z">
              <w:r>
                <w:rPr>
                  <w:lang w:val="en-US"/>
                </w:rPr>
                <w:t xml:space="preserve">user I want </w:t>
              </w:r>
            </w:ins>
            <w:ins w:id="489" w:author="Windows User" w:date="2016-10-11T18:42:00Z">
              <w:r w:rsidR="007F66ED">
                <w:rPr>
                  <w:lang w:val="en-US"/>
                </w:rPr>
                <w:t>to enquire a meeting with the adve</w:t>
              </w:r>
              <w:r w:rsidR="007F66ED">
                <w:rPr>
                  <w:lang w:val="en-US"/>
                </w:rPr>
                <w:t>r</w:t>
              </w:r>
              <w:r w:rsidR="007F66ED">
                <w:rPr>
                  <w:lang w:val="en-US"/>
                </w:rPr>
                <w:t>tiser of an ad I’m interested in.</w:t>
              </w:r>
            </w:ins>
          </w:p>
        </w:tc>
      </w:tr>
      <w:tr w:rsidR="00C86A7E" w14:paraId="58103EC2" w14:textId="77777777" w:rsidTr="00827490">
        <w:tc>
          <w:tcPr>
            <w:tcW w:w="2798" w:type="dxa"/>
          </w:tcPr>
          <w:p w14:paraId="45D0FBA2" w14:textId="77777777" w:rsidR="00C86A7E" w:rsidRPr="007F66ED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490" w:author="Windows User" w:date="2016-10-11T18:37:00Z">
                  <w:rPr>
                    <w:b/>
                    <w:lang w:eastAsia="en-US"/>
                  </w:rPr>
                </w:rPrChange>
              </w:rPr>
            </w:pPr>
            <w:r w:rsidRPr="007F66ED">
              <w:rPr>
                <w:b/>
                <w:lang w:val="en-US"/>
                <w:rPrChange w:id="491" w:author="Windows User" w:date="2016-10-11T18:37:00Z">
                  <w:rPr>
                    <w:b/>
                  </w:rPr>
                </w:rPrChange>
              </w:rPr>
              <w:t>Trigger</w:t>
            </w:r>
          </w:p>
        </w:tc>
        <w:tc>
          <w:tcPr>
            <w:tcW w:w="6650" w:type="dxa"/>
          </w:tcPr>
          <w:p w14:paraId="7D524439" w14:textId="77777777" w:rsidR="00C86A7E" w:rsidRPr="007F66ED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492" w:author="Windows User" w:date="2016-10-11T18:37:00Z">
                  <w:rPr>
                    <w:lang w:eastAsia="en-US"/>
                  </w:rPr>
                </w:rPrChange>
              </w:rPr>
            </w:pPr>
          </w:p>
        </w:tc>
      </w:tr>
      <w:tr w:rsidR="00C86A7E" w14:paraId="373E18A4" w14:textId="77777777" w:rsidTr="00827490">
        <w:tc>
          <w:tcPr>
            <w:tcW w:w="2798" w:type="dxa"/>
          </w:tcPr>
          <w:p w14:paraId="024482A7" w14:textId="77777777" w:rsidR="00C86A7E" w:rsidRPr="007F66ED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493" w:author="Windows User" w:date="2016-10-11T18:37:00Z">
                  <w:rPr>
                    <w:b/>
                    <w:lang w:eastAsia="en-US"/>
                  </w:rPr>
                </w:rPrChange>
              </w:rPr>
            </w:pPr>
            <w:r w:rsidRPr="007F66ED">
              <w:rPr>
                <w:rFonts w:eastAsia="Arial Unicode MS" w:cs="Arial Unicode MS"/>
                <w:b/>
                <w:lang w:val="en-US"/>
                <w:rPrChange w:id="494" w:author="Windows User" w:date="2016-10-11T18:37:00Z">
                  <w:rPr>
                    <w:rFonts w:eastAsia="Arial Unicode MS" w:cs="Arial Unicode MS"/>
                    <w:b/>
                  </w:rPr>
                </w:rPrChange>
              </w:rPr>
              <w:t>Precondition</w:t>
            </w:r>
          </w:p>
        </w:tc>
        <w:tc>
          <w:tcPr>
            <w:tcW w:w="6650" w:type="dxa"/>
          </w:tcPr>
          <w:p w14:paraId="195502E8" w14:textId="77777777" w:rsidR="007200BE" w:rsidRDefault="007200BE" w:rsidP="007200BE">
            <w:pPr>
              <w:pStyle w:val="Text"/>
              <w:numPr>
                <w:ilvl w:val="0"/>
                <w:numId w:val="52"/>
              </w:numPr>
              <w:rPr>
                <w:ins w:id="495" w:author="Windows User" w:date="2016-10-11T18:32:00Z"/>
                <w:lang w:val="en-US"/>
              </w:rPr>
            </w:pPr>
            <w:ins w:id="496" w:author="Windows User" w:date="2016-10-11T18:32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6D5D47A3" w14:textId="77777777" w:rsidR="007200BE" w:rsidRDefault="007200BE" w:rsidP="007200BE">
            <w:pPr>
              <w:pStyle w:val="Text"/>
              <w:numPr>
                <w:ilvl w:val="0"/>
                <w:numId w:val="52"/>
              </w:numPr>
              <w:rPr>
                <w:ins w:id="497" w:author="Windows User" w:date="2016-10-11T18:32:00Z"/>
                <w:lang w:val="en-US"/>
              </w:rPr>
            </w:pPr>
            <w:ins w:id="498" w:author="Windows User" w:date="2016-10-11T18:32:00Z">
              <w:r>
                <w:rPr>
                  <w:lang w:val="en-US"/>
                </w:rPr>
                <w:t>The user has an account on the website</w:t>
              </w:r>
            </w:ins>
          </w:p>
          <w:p w14:paraId="2E922264" w14:textId="77777777" w:rsidR="00C86A7E" w:rsidRPr="00775B4D" w:rsidRDefault="007200BE">
            <w:pPr>
              <w:pStyle w:val="Text"/>
              <w:numPr>
                <w:ilvl w:val="0"/>
                <w:numId w:val="52"/>
              </w:numPr>
              <w:rPr>
                <w:lang w:val="en-US"/>
              </w:rPr>
              <w:pPrChange w:id="499" w:author="Windows User" w:date="2016-10-11T18:32:00Z">
                <w:pPr>
                  <w:pStyle w:val="Text"/>
                </w:pPr>
              </w:pPrChange>
            </w:pPr>
            <w:ins w:id="500" w:author="Windows User" w:date="2016-10-11T18:32:00Z">
              <w:r>
                <w:rPr>
                  <w:lang w:val="en-US"/>
                </w:rPr>
                <w:t>The user is logged in</w:t>
              </w:r>
            </w:ins>
          </w:p>
        </w:tc>
      </w:tr>
      <w:tr w:rsidR="00810600" w14:paraId="4112C4F0" w14:textId="77777777" w:rsidTr="00827490">
        <w:tc>
          <w:tcPr>
            <w:tcW w:w="2798" w:type="dxa"/>
          </w:tcPr>
          <w:p w14:paraId="64441BE6" w14:textId="77777777" w:rsidR="00810600" w:rsidRDefault="00810600" w:rsidP="0081060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23EF3BF8" w14:textId="77777777" w:rsidR="00810600" w:rsidRDefault="00810600">
            <w:pPr>
              <w:pStyle w:val="Text"/>
              <w:numPr>
                <w:ilvl w:val="0"/>
                <w:numId w:val="53"/>
              </w:numPr>
              <w:rPr>
                <w:ins w:id="501" w:author="Windows User" w:date="2016-10-11T18:53:00Z"/>
                <w:lang w:val="en-US"/>
              </w:rPr>
              <w:pPrChange w:id="502" w:author="Windows User" w:date="2016-10-11T18:53:00Z">
                <w:pPr>
                  <w:pStyle w:val="Text"/>
                  <w:numPr>
                    <w:numId w:val="44"/>
                  </w:numPr>
                  <w:ind w:left="720" w:hanging="360"/>
                </w:pPr>
              </w:pPrChange>
            </w:pPr>
            <w:ins w:id="503" w:author="Windows User" w:date="2016-10-11T18:53:00Z">
              <w:r>
                <w:rPr>
                  <w:lang w:val="en-US"/>
                </w:rPr>
                <w:t>The user searches a promising ad on the Home page or through the Search page by filling in the form</w:t>
              </w:r>
            </w:ins>
          </w:p>
          <w:p w14:paraId="2BDC64C6" w14:textId="77777777" w:rsidR="00810600" w:rsidRPr="00775B4D" w:rsidRDefault="00810600">
            <w:pPr>
              <w:pStyle w:val="Text"/>
              <w:numPr>
                <w:ilvl w:val="0"/>
                <w:numId w:val="53"/>
              </w:numPr>
              <w:rPr>
                <w:lang w:val="en-US"/>
              </w:rPr>
              <w:pPrChange w:id="504" w:author="Windows User" w:date="2016-10-11T18:53:00Z">
                <w:pPr>
                  <w:pStyle w:val="Text"/>
                </w:pPr>
              </w:pPrChange>
            </w:pPr>
            <w:ins w:id="505" w:author="Windows User" w:date="2016-10-11T18:53:00Z">
              <w:r>
                <w:rPr>
                  <w:lang w:val="en-US"/>
                </w:rPr>
                <w:t xml:space="preserve">On the ads site the user can send </w:t>
              </w:r>
            </w:ins>
            <w:ins w:id="506" w:author="Windows User" w:date="2016-10-11T18:54:00Z">
              <w:r>
                <w:rPr>
                  <w:lang w:val="en-US"/>
                </w:rPr>
                <w:t xml:space="preserve">a timely fixed enquiry to the advertiser by clicking on the </w:t>
              </w:r>
            </w:ins>
            <w:ins w:id="507" w:author="Windows User" w:date="2016-10-11T18:56:00Z">
              <w:r>
                <w:rPr>
                  <w:lang w:val="en-US"/>
                </w:rPr>
                <w:t>“Send enquiry to adverti</w:t>
              </w:r>
              <w:r>
                <w:rPr>
                  <w:lang w:val="en-US"/>
                </w:rPr>
                <w:t>s</w:t>
              </w:r>
              <w:r>
                <w:rPr>
                  <w:lang w:val="en-US"/>
                </w:rPr>
                <w:t xml:space="preserve">er” button in the Visiting times </w:t>
              </w:r>
            </w:ins>
            <w:ins w:id="508" w:author="Windows User" w:date="2016-10-11T18:58:00Z">
              <w:r>
                <w:rPr>
                  <w:lang w:val="en-US"/>
                </w:rPr>
                <w:t>frame.</w:t>
              </w:r>
            </w:ins>
          </w:p>
        </w:tc>
      </w:tr>
      <w:tr w:rsidR="00810600" w14:paraId="36CC7B1A" w14:textId="77777777" w:rsidTr="00827490">
        <w:tc>
          <w:tcPr>
            <w:tcW w:w="2798" w:type="dxa"/>
          </w:tcPr>
          <w:p w14:paraId="081A1032" w14:textId="77777777" w:rsidR="00810600" w:rsidRDefault="00810600" w:rsidP="0081060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6AEBFBF1" w14:textId="77777777" w:rsidR="00810600" w:rsidRDefault="00810600" w:rsidP="00810600">
            <w:pPr>
              <w:pStyle w:val="Text"/>
              <w:numPr>
                <w:ilvl w:val="0"/>
                <w:numId w:val="54"/>
              </w:numPr>
              <w:rPr>
                <w:ins w:id="509" w:author="Windows User" w:date="2016-10-11T18:58:00Z"/>
                <w:lang w:val="en-US"/>
              </w:rPr>
            </w:pPr>
            <w:ins w:id="510" w:author="Windows User" w:date="2016-10-11T18:58:00Z">
              <w:r>
                <w:rPr>
                  <w:lang w:val="en-US"/>
                </w:rPr>
                <w:t>The user searches a promising ad on the Home page or through the Search page by filling in the form</w:t>
              </w:r>
            </w:ins>
          </w:p>
          <w:p w14:paraId="7A2D4C13" w14:textId="77777777" w:rsidR="00810600" w:rsidRPr="00F977FC" w:rsidRDefault="00810600">
            <w:pPr>
              <w:pStyle w:val="Text"/>
              <w:numPr>
                <w:ilvl w:val="0"/>
                <w:numId w:val="54"/>
              </w:numPr>
              <w:rPr>
                <w:lang w:val="en-US"/>
              </w:rPr>
              <w:pPrChange w:id="511" w:author="Windows User" w:date="2016-10-11T19:00:00Z">
                <w:pPr>
                  <w:pStyle w:val="Text"/>
                </w:pPr>
              </w:pPrChange>
            </w:pPr>
            <w:ins w:id="512" w:author="Windows User" w:date="2016-10-11T18:58:00Z">
              <w:r>
                <w:rPr>
                  <w:lang w:val="en-US"/>
                </w:rPr>
                <w:t>On the ads site the user can contact the advertise</w:t>
              </w:r>
            </w:ins>
            <w:ins w:id="513" w:author="Windows User" w:date="2016-10-11T18:59:00Z">
              <w:r>
                <w:rPr>
                  <w:lang w:val="en-US"/>
                </w:rPr>
                <w:t>r on the bottom of the ad’s page in the Advertiser frame</w:t>
              </w:r>
              <w:r w:rsidR="00F41F13">
                <w:rPr>
                  <w:lang w:val="en-US"/>
                </w:rPr>
                <w:t xml:space="preserve"> to enquire an </w:t>
              </w:r>
            </w:ins>
            <w:ins w:id="514" w:author="Windows User" w:date="2016-10-11T19:00:00Z">
              <w:r w:rsidR="00F41F13">
                <w:rPr>
                  <w:lang w:val="en-US"/>
                </w:rPr>
                <w:t>meeting.</w:t>
              </w:r>
            </w:ins>
          </w:p>
        </w:tc>
      </w:tr>
      <w:tr w:rsidR="00810600" w14:paraId="6309173D" w14:textId="77777777" w:rsidTr="00827490">
        <w:tc>
          <w:tcPr>
            <w:tcW w:w="2798" w:type="dxa"/>
          </w:tcPr>
          <w:p w14:paraId="5D9B5435" w14:textId="77777777" w:rsidR="00810600" w:rsidRDefault="00810600" w:rsidP="0081060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2AFA6533" w14:textId="77777777" w:rsidR="00810600" w:rsidRDefault="00810600" w:rsidP="0081060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810600" w14:paraId="3ED9B738" w14:textId="77777777" w:rsidTr="00827490">
        <w:tc>
          <w:tcPr>
            <w:tcW w:w="2798" w:type="dxa"/>
          </w:tcPr>
          <w:p w14:paraId="6ECD6476" w14:textId="77777777" w:rsidR="00810600" w:rsidRPr="00475F92" w:rsidRDefault="00810600" w:rsidP="0081060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5893F2E2" w14:textId="77777777" w:rsidR="00810600" w:rsidRPr="002C6542" w:rsidRDefault="00810600" w:rsidP="00810600">
            <w:pPr>
              <w:pStyle w:val="Text"/>
              <w:rPr>
                <w:lang w:val="en-US"/>
              </w:rPr>
            </w:pPr>
          </w:p>
        </w:tc>
      </w:tr>
    </w:tbl>
    <w:p w14:paraId="4156C77F" w14:textId="77777777" w:rsidR="00FE07D0" w:rsidRDefault="00FE07D0">
      <w:pPr>
        <w:pStyle w:val="Text"/>
      </w:pPr>
    </w:p>
    <w:p w14:paraId="3930190C" w14:textId="77777777" w:rsidR="00C86A7E" w:rsidRDefault="00C86A7E">
      <w:pPr>
        <w:rPr>
          <w:rFonts w:ascii="Helvetica" w:hAnsi="Helvetica" w:cs="Arial Unicode MS"/>
          <w:color w:val="357CA2"/>
          <w:sz w:val="30"/>
          <w:szCs w:val="30"/>
          <w:u w:color="357CA2"/>
          <w:lang w:val="de-DE" w:eastAsia="de-CH"/>
        </w:rPr>
      </w:pPr>
      <w:r>
        <w:br w:type="page"/>
      </w:r>
    </w:p>
    <w:p w14:paraId="053DA6E6" w14:textId="77777777" w:rsidR="00FE07D0" w:rsidRDefault="00B440A9">
      <w:pPr>
        <w:pStyle w:val="berschrift2"/>
        <w:numPr>
          <w:ilvl w:val="0"/>
          <w:numId w:val="8"/>
        </w:numPr>
      </w:pPr>
      <w:r>
        <w:lastRenderedPageBreak/>
        <w:t>Bookmark an ad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5BE1D4A5" w14:textId="77777777" w:rsidTr="00827490">
        <w:tc>
          <w:tcPr>
            <w:tcW w:w="2798" w:type="dxa"/>
          </w:tcPr>
          <w:p w14:paraId="29386840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7404168B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5FC1C042" w14:textId="77777777" w:rsidTr="00827490">
        <w:tc>
          <w:tcPr>
            <w:tcW w:w="2798" w:type="dxa"/>
          </w:tcPr>
          <w:p w14:paraId="01A7AB6A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1867C373" w14:textId="77777777" w:rsidR="00C86A7E" w:rsidRPr="002C6542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22C9E0EF" w14:textId="77777777" w:rsidTr="00827490">
        <w:tc>
          <w:tcPr>
            <w:tcW w:w="2798" w:type="dxa"/>
          </w:tcPr>
          <w:p w14:paraId="26F99322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4F8E57C4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321DDAB1" w14:textId="77777777" w:rsidTr="00827490">
        <w:tc>
          <w:tcPr>
            <w:tcW w:w="2798" w:type="dxa"/>
          </w:tcPr>
          <w:p w14:paraId="35C6E56D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2A5C4DB5" w14:textId="77777777" w:rsidR="00C86A7E" w:rsidRPr="00775B4D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2D79C7E3" w14:textId="77777777" w:rsidTr="00827490">
        <w:tc>
          <w:tcPr>
            <w:tcW w:w="2798" w:type="dxa"/>
          </w:tcPr>
          <w:p w14:paraId="3E5B8C25" w14:textId="77777777" w:rsidR="00C86A7E" w:rsidRDefault="00C86A7E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591C4B18" w14:textId="77777777" w:rsidR="00C86A7E" w:rsidRPr="00775B4D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2FF7C7D2" w14:textId="77777777" w:rsidTr="00827490">
        <w:tc>
          <w:tcPr>
            <w:tcW w:w="2798" w:type="dxa"/>
          </w:tcPr>
          <w:p w14:paraId="33F62615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051FCC93" w14:textId="77777777" w:rsidR="00C86A7E" w:rsidRPr="00F977FC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766C3D3C" w14:textId="77777777" w:rsidTr="00827490">
        <w:tc>
          <w:tcPr>
            <w:tcW w:w="2798" w:type="dxa"/>
          </w:tcPr>
          <w:p w14:paraId="4FB98167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1AA63C83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053DB4EB" w14:textId="77777777" w:rsidTr="00827490">
        <w:tc>
          <w:tcPr>
            <w:tcW w:w="2798" w:type="dxa"/>
          </w:tcPr>
          <w:p w14:paraId="31762A39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1D3E9743" w14:textId="77777777" w:rsidR="00C86A7E" w:rsidRPr="002C6542" w:rsidRDefault="0034697E" w:rsidP="00827490">
            <w:pPr>
              <w:pStyle w:val="Text"/>
              <w:rPr>
                <w:lang w:val="en-US"/>
              </w:rPr>
            </w:pPr>
            <w:ins w:id="515" w:author="Windows User" w:date="2016-10-11T19:03:00Z">
              <w:r>
                <w:rPr>
                  <w:lang w:val="en-US"/>
                </w:rPr>
                <w:t xml:space="preserve">Included in </w:t>
              </w:r>
            </w:ins>
            <w:ins w:id="516" w:author="Windows User" w:date="2016-10-11T19:07:00Z">
              <w:r w:rsidRPr="0034697E">
                <w:rPr>
                  <w:lang w:val="en-US"/>
                </w:rPr>
                <w:t>Compile a list of the most promising candidates</w:t>
              </w:r>
            </w:ins>
            <w:ins w:id="517" w:author="Flurin Truebner" w:date="2016-10-11T23:38:00Z">
              <w:r w:rsidR="00363F56">
                <w:rPr>
                  <w:lang w:val="en-US"/>
                </w:rPr>
                <w:t>?</w:t>
              </w:r>
            </w:ins>
            <w:bookmarkStart w:id="518" w:name="_GoBack"/>
            <w:bookmarkEnd w:id="518"/>
          </w:p>
        </w:tc>
      </w:tr>
    </w:tbl>
    <w:p w14:paraId="2B524B1A" w14:textId="77777777" w:rsidR="00FE07D0" w:rsidRPr="0034697E" w:rsidRDefault="00FE07D0">
      <w:pPr>
        <w:pStyle w:val="Text"/>
        <w:rPr>
          <w:lang w:val="en-US"/>
          <w:rPrChange w:id="519" w:author="Windows User" w:date="2016-10-11T19:07:00Z">
            <w:rPr/>
          </w:rPrChange>
        </w:rPr>
      </w:pPr>
    </w:p>
    <w:p w14:paraId="0F17F2F9" w14:textId="77777777" w:rsidR="00C86A7E" w:rsidRPr="0034697E" w:rsidRDefault="00C86A7E">
      <w:pPr>
        <w:rPr>
          <w:rFonts w:ascii="Helvetica" w:hAnsi="Helvetica" w:cs="Arial Unicode MS"/>
          <w:color w:val="357CA2"/>
          <w:sz w:val="30"/>
          <w:szCs w:val="30"/>
          <w:u w:color="357CA2"/>
          <w:lang w:eastAsia="de-CH"/>
          <w:rPrChange w:id="520" w:author="Windows User" w:date="2016-10-11T19:07:00Z">
            <w:rPr>
              <w:rFonts w:ascii="Helvetica" w:hAnsi="Helvetica" w:cs="Arial Unicode MS"/>
              <w:color w:val="357CA2"/>
              <w:sz w:val="30"/>
              <w:szCs w:val="30"/>
              <w:u w:color="357CA2"/>
              <w:lang w:val="de-DE" w:eastAsia="de-CH"/>
            </w:rPr>
          </w:rPrChange>
        </w:rPr>
      </w:pPr>
      <w:r>
        <w:br w:type="page"/>
      </w:r>
    </w:p>
    <w:p w14:paraId="24D0FBB9" w14:textId="77777777" w:rsidR="00FE07D0" w:rsidRDefault="00B440A9">
      <w:pPr>
        <w:pStyle w:val="berschrift2"/>
        <w:numPr>
          <w:ilvl w:val="0"/>
          <w:numId w:val="8"/>
        </w:numPr>
      </w:pPr>
      <w:r>
        <w:lastRenderedPageBreak/>
        <w:t>Subscribe to alerts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76FB3E93" w14:textId="77777777" w:rsidTr="00827490">
        <w:tc>
          <w:tcPr>
            <w:tcW w:w="2798" w:type="dxa"/>
          </w:tcPr>
          <w:p w14:paraId="0055A3B4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7075EC68" w14:textId="77777777" w:rsidR="00C86A7E" w:rsidRDefault="00792EF1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ins w:id="521" w:author="Windows User" w:date="2016-10-11T19:01:00Z">
              <w:r>
                <w:t>Registered User</w:t>
              </w:r>
            </w:ins>
          </w:p>
        </w:tc>
      </w:tr>
      <w:tr w:rsidR="00C86A7E" w14:paraId="4273DBE2" w14:textId="77777777" w:rsidTr="00827490">
        <w:tc>
          <w:tcPr>
            <w:tcW w:w="2798" w:type="dxa"/>
          </w:tcPr>
          <w:p w14:paraId="1F9C921A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549DBD4B" w14:textId="77777777" w:rsidR="00C86A7E" w:rsidRPr="002C6542" w:rsidRDefault="0034697E">
            <w:pPr>
              <w:pStyle w:val="Text"/>
              <w:rPr>
                <w:lang w:val="en-US"/>
              </w:rPr>
            </w:pPr>
            <w:ins w:id="522" w:author="Windows User" w:date="2016-10-11T19:07:00Z">
              <w:r>
                <w:rPr>
                  <w:lang w:val="en-US"/>
                </w:rPr>
                <w:t xml:space="preserve">As a registered user I want to subscribe alerts for specific </w:t>
              </w:r>
            </w:ins>
            <w:ins w:id="523" w:author="Windows User" w:date="2016-10-11T19:17:00Z">
              <w:r w:rsidR="00D72B7F">
                <w:rPr>
                  <w:lang w:val="en-US"/>
                </w:rPr>
                <w:t>search</w:t>
              </w:r>
            </w:ins>
            <w:ins w:id="524" w:author="Windows User" w:date="2016-10-11T19:07:00Z">
              <w:r w:rsidR="00D72B7F">
                <w:rPr>
                  <w:lang w:val="en-US"/>
                </w:rPr>
                <w:t xml:space="preserve"> filter </w:t>
              </w:r>
            </w:ins>
            <w:ins w:id="525" w:author="Windows User" w:date="2016-10-11T19:17:00Z">
              <w:r w:rsidR="00D72B7F">
                <w:rPr>
                  <w:lang w:val="en-US"/>
                </w:rPr>
                <w:t>criteria</w:t>
              </w:r>
            </w:ins>
            <w:ins w:id="526" w:author="Windows User" w:date="2016-10-11T19:07:00Z">
              <w:r>
                <w:rPr>
                  <w:lang w:val="en-US"/>
                </w:rPr>
                <w:t>. S</w:t>
              </w:r>
            </w:ins>
            <w:ins w:id="527" w:author="Windows User" w:date="2016-10-11T19:08:00Z">
              <w:r>
                <w:rPr>
                  <w:lang w:val="en-US"/>
                </w:rPr>
                <w:t xml:space="preserve">o I will </w:t>
              </w:r>
            </w:ins>
            <w:ins w:id="528" w:author="Windows User" w:date="2016-10-11T19:11:00Z">
              <w:r>
                <w:rPr>
                  <w:lang w:val="en-US"/>
                </w:rPr>
                <w:t xml:space="preserve">receive alerts if a new ad </w:t>
              </w:r>
            </w:ins>
            <w:ins w:id="529" w:author="Windows User" w:date="2016-10-11T19:12:00Z">
              <w:r>
                <w:rPr>
                  <w:lang w:val="en-US"/>
                </w:rPr>
                <w:t>fulfills</w:t>
              </w:r>
            </w:ins>
            <w:ins w:id="530" w:author="Windows User" w:date="2016-10-11T19:11:00Z">
              <w:r>
                <w:rPr>
                  <w:lang w:val="en-US"/>
                </w:rPr>
                <w:t xml:space="preserve"> </w:t>
              </w:r>
            </w:ins>
            <w:ins w:id="531" w:author="Windows User" w:date="2016-10-11T19:12:00Z">
              <w:r>
                <w:rPr>
                  <w:lang w:val="en-US"/>
                </w:rPr>
                <w:t>my se</w:t>
              </w:r>
            </w:ins>
            <w:ins w:id="532" w:author="Windows User" w:date="2016-10-11T19:16:00Z">
              <w:r w:rsidR="00D72B7F">
                <w:rPr>
                  <w:lang w:val="en-US"/>
                </w:rPr>
                <w:t>a</w:t>
              </w:r>
            </w:ins>
            <w:ins w:id="533" w:author="Windows User" w:date="2016-10-11T19:12:00Z">
              <w:r>
                <w:rPr>
                  <w:lang w:val="en-US"/>
                </w:rPr>
                <w:t>rch</w:t>
              </w:r>
            </w:ins>
            <w:ins w:id="534" w:author="Windows User" w:date="2016-10-11T19:18:00Z">
              <w:r w:rsidR="00D72B7F">
                <w:rPr>
                  <w:lang w:val="en-US"/>
                </w:rPr>
                <w:t xml:space="preserve"> criteria</w:t>
              </w:r>
            </w:ins>
            <w:ins w:id="535" w:author="Windows User" w:date="2016-10-11T19:12:00Z">
              <w:r>
                <w:rPr>
                  <w:lang w:val="en-US"/>
                </w:rPr>
                <w:t>.</w:t>
              </w:r>
            </w:ins>
          </w:p>
        </w:tc>
      </w:tr>
      <w:tr w:rsidR="00C86A7E" w14:paraId="323B6742" w14:textId="77777777" w:rsidTr="00827490">
        <w:tc>
          <w:tcPr>
            <w:tcW w:w="2798" w:type="dxa"/>
          </w:tcPr>
          <w:p w14:paraId="71C74DAE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05FC1196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23302942" w14:textId="77777777" w:rsidTr="00827490">
        <w:tc>
          <w:tcPr>
            <w:tcW w:w="2798" w:type="dxa"/>
          </w:tcPr>
          <w:p w14:paraId="2BF5188F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74BBE7A9" w14:textId="77777777" w:rsidR="0034697E" w:rsidRDefault="0034697E" w:rsidP="0034697E">
            <w:pPr>
              <w:pStyle w:val="Text"/>
              <w:numPr>
                <w:ilvl w:val="0"/>
                <w:numId w:val="55"/>
              </w:numPr>
              <w:rPr>
                <w:ins w:id="536" w:author="Windows User" w:date="2016-10-11T19:12:00Z"/>
                <w:lang w:val="en-US"/>
              </w:rPr>
            </w:pPr>
            <w:ins w:id="537" w:author="Windows User" w:date="2016-10-11T19:12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67B323B2" w14:textId="77777777" w:rsidR="0034697E" w:rsidRDefault="0034697E" w:rsidP="0034697E">
            <w:pPr>
              <w:pStyle w:val="Text"/>
              <w:numPr>
                <w:ilvl w:val="0"/>
                <w:numId w:val="55"/>
              </w:numPr>
              <w:rPr>
                <w:ins w:id="538" w:author="Windows User" w:date="2016-10-11T19:12:00Z"/>
                <w:lang w:val="en-US"/>
              </w:rPr>
            </w:pPr>
            <w:ins w:id="539" w:author="Windows User" w:date="2016-10-11T19:12:00Z">
              <w:r>
                <w:rPr>
                  <w:lang w:val="en-US"/>
                </w:rPr>
                <w:t>The user has an account on the website</w:t>
              </w:r>
            </w:ins>
          </w:p>
          <w:p w14:paraId="5E6D53AE" w14:textId="77777777" w:rsidR="00C86A7E" w:rsidRPr="00775B4D" w:rsidRDefault="0034697E">
            <w:pPr>
              <w:pStyle w:val="Text"/>
              <w:numPr>
                <w:ilvl w:val="0"/>
                <w:numId w:val="55"/>
              </w:numPr>
              <w:rPr>
                <w:lang w:val="en-US"/>
              </w:rPr>
              <w:pPrChange w:id="540" w:author="Windows User" w:date="2016-10-11T19:12:00Z">
                <w:pPr>
                  <w:pStyle w:val="Text"/>
                </w:pPr>
              </w:pPrChange>
            </w:pPr>
            <w:ins w:id="541" w:author="Windows User" w:date="2016-10-11T19:12:00Z">
              <w:r>
                <w:rPr>
                  <w:lang w:val="en-US"/>
                </w:rPr>
                <w:t>The user is logged in</w:t>
              </w:r>
            </w:ins>
          </w:p>
        </w:tc>
      </w:tr>
      <w:tr w:rsidR="00C86A7E" w14:paraId="4693FDBD" w14:textId="77777777" w:rsidTr="00827490">
        <w:tc>
          <w:tcPr>
            <w:tcW w:w="2798" w:type="dxa"/>
          </w:tcPr>
          <w:p w14:paraId="09AB83CD" w14:textId="77777777" w:rsidR="00C86A7E" w:rsidRDefault="00C86A7E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13EBF324" w14:textId="77777777" w:rsidR="00C86A7E" w:rsidRDefault="0034697E">
            <w:pPr>
              <w:pStyle w:val="Text"/>
              <w:numPr>
                <w:ilvl w:val="0"/>
                <w:numId w:val="56"/>
              </w:numPr>
              <w:rPr>
                <w:ins w:id="542" w:author="Windows User" w:date="2016-10-11T19:13:00Z"/>
                <w:lang w:val="en-US"/>
              </w:rPr>
              <w:pPrChange w:id="543" w:author="Windows User" w:date="2016-10-11T19:12:00Z">
                <w:pPr>
                  <w:pStyle w:val="Text"/>
                </w:pPr>
              </w:pPrChange>
            </w:pPr>
            <w:ins w:id="544" w:author="Windows User" w:date="2016-10-11T19:12:00Z">
              <w:r>
                <w:rPr>
                  <w:lang w:val="en-US"/>
                </w:rPr>
                <w:t xml:space="preserve">The user </w:t>
              </w:r>
            </w:ins>
            <w:ins w:id="545" w:author="Windows User" w:date="2016-10-11T19:13:00Z">
              <w:r>
                <w:rPr>
                  <w:lang w:val="en-US"/>
                </w:rPr>
                <w:t xml:space="preserve">moves to the </w:t>
              </w:r>
            </w:ins>
            <w:ins w:id="546" w:author="Windows User" w:date="2016-10-11T19:14:00Z">
              <w:r w:rsidR="00C457F5">
                <w:rPr>
                  <w:lang w:val="en-US"/>
                </w:rPr>
                <w:t>“</w:t>
              </w:r>
            </w:ins>
            <w:ins w:id="547" w:author="Windows User" w:date="2016-10-11T19:13:00Z">
              <w:r w:rsidR="00C457F5">
                <w:rPr>
                  <w:lang w:val="en-US"/>
                </w:rPr>
                <w:t>A</w:t>
              </w:r>
              <w:r>
                <w:rPr>
                  <w:lang w:val="en-US"/>
                </w:rPr>
                <w:t>lerts</w:t>
              </w:r>
            </w:ins>
            <w:ins w:id="548" w:author="Windows User" w:date="2016-10-11T19:14:00Z">
              <w:r w:rsidR="00C457F5">
                <w:rPr>
                  <w:lang w:val="en-US"/>
                </w:rPr>
                <w:t>”</w:t>
              </w:r>
            </w:ins>
            <w:ins w:id="549" w:author="Windows User" w:date="2016-10-11T19:13:00Z">
              <w:r>
                <w:rPr>
                  <w:lang w:val="en-US"/>
                </w:rPr>
                <w:t xml:space="preserve"> page</w:t>
              </w:r>
            </w:ins>
          </w:p>
          <w:p w14:paraId="5DDB713C" w14:textId="77777777" w:rsidR="0034697E" w:rsidRPr="00775B4D" w:rsidRDefault="00C457F5">
            <w:pPr>
              <w:pStyle w:val="Text"/>
              <w:numPr>
                <w:ilvl w:val="0"/>
                <w:numId w:val="56"/>
              </w:numPr>
              <w:rPr>
                <w:lang w:val="en-US"/>
              </w:rPr>
              <w:pPrChange w:id="550" w:author="Windows User" w:date="2016-10-11T19:12:00Z">
                <w:pPr>
                  <w:pStyle w:val="Text"/>
                </w:pPr>
              </w:pPrChange>
            </w:pPr>
            <w:ins w:id="551" w:author="Windows User" w:date="2016-10-11T19:13:00Z">
              <w:r>
                <w:rPr>
                  <w:lang w:val="en-US"/>
                </w:rPr>
                <w:t>The users fill</w:t>
              </w:r>
            </w:ins>
            <w:ins w:id="552" w:author="Windows User" w:date="2016-10-11T19:18:00Z">
              <w:r w:rsidR="00D72B7F">
                <w:rPr>
                  <w:lang w:val="en-US"/>
                </w:rPr>
                <w:t>s</w:t>
              </w:r>
            </w:ins>
            <w:ins w:id="553" w:author="Windows User" w:date="2016-10-11T19:13:00Z">
              <w:r>
                <w:rPr>
                  <w:lang w:val="en-US"/>
                </w:rPr>
                <w:t xml:space="preserve"> in the search form and clicks on the Su</w:t>
              </w:r>
              <w:r>
                <w:rPr>
                  <w:lang w:val="en-US"/>
                </w:rPr>
                <w:t>b</w:t>
              </w:r>
              <w:r>
                <w:rPr>
                  <w:lang w:val="en-US"/>
                </w:rPr>
                <w:t>scribe button below the search form</w:t>
              </w:r>
            </w:ins>
          </w:p>
        </w:tc>
      </w:tr>
      <w:tr w:rsidR="00C86A7E" w14:paraId="28E5FEB6" w14:textId="77777777" w:rsidTr="00827490">
        <w:tc>
          <w:tcPr>
            <w:tcW w:w="2798" w:type="dxa"/>
          </w:tcPr>
          <w:p w14:paraId="367A0790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0280F93B" w14:textId="77777777" w:rsidR="00C86A7E" w:rsidRPr="00F977FC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7A51B833" w14:textId="77777777" w:rsidTr="00827490">
        <w:tc>
          <w:tcPr>
            <w:tcW w:w="2798" w:type="dxa"/>
          </w:tcPr>
          <w:p w14:paraId="1A696164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57C9F891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6BDF598C" w14:textId="77777777" w:rsidTr="00827490">
        <w:tc>
          <w:tcPr>
            <w:tcW w:w="2798" w:type="dxa"/>
          </w:tcPr>
          <w:p w14:paraId="2C148174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29B6FB9C" w14:textId="77777777" w:rsidR="00C86A7E" w:rsidRPr="002C6542" w:rsidRDefault="00C457F5" w:rsidP="00827490">
            <w:pPr>
              <w:pStyle w:val="Text"/>
              <w:rPr>
                <w:lang w:val="en-US"/>
              </w:rPr>
            </w:pPr>
            <w:ins w:id="554" w:author="Windows User" w:date="2016-10-11T19:13:00Z">
              <w:r>
                <w:rPr>
                  <w:lang w:val="en-US"/>
                </w:rPr>
                <w:t xml:space="preserve">The active alerts are shown </w:t>
              </w:r>
            </w:ins>
            <w:ins w:id="555" w:author="Windows User" w:date="2016-10-11T19:14:00Z">
              <w:r>
                <w:rPr>
                  <w:lang w:val="en-US"/>
                </w:rPr>
                <w:t>on the alerts page</w:t>
              </w:r>
            </w:ins>
          </w:p>
        </w:tc>
      </w:tr>
    </w:tbl>
    <w:p w14:paraId="727B53CE" w14:textId="77777777" w:rsidR="00FE07D0" w:rsidRPr="00C457F5" w:rsidRDefault="00FE07D0">
      <w:pPr>
        <w:pStyle w:val="Text"/>
        <w:rPr>
          <w:lang w:val="en-US"/>
          <w:rPrChange w:id="556" w:author="Windows User" w:date="2016-10-11T19:14:00Z">
            <w:rPr/>
          </w:rPrChange>
        </w:rPr>
      </w:pPr>
    </w:p>
    <w:p w14:paraId="004B0119" w14:textId="77777777" w:rsidR="00C86A7E" w:rsidRPr="00C457F5" w:rsidRDefault="00C86A7E">
      <w:pPr>
        <w:rPr>
          <w:rFonts w:ascii="Helvetica" w:hAnsi="Helvetica" w:cs="Arial Unicode MS"/>
          <w:color w:val="357CA2"/>
          <w:sz w:val="30"/>
          <w:szCs w:val="30"/>
          <w:u w:color="357CA2"/>
          <w:lang w:eastAsia="de-CH"/>
          <w:rPrChange w:id="557" w:author="Windows User" w:date="2016-10-11T19:14:00Z">
            <w:rPr>
              <w:rFonts w:ascii="Helvetica" w:hAnsi="Helvetica" w:cs="Arial Unicode MS"/>
              <w:color w:val="357CA2"/>
              <w:sz w:val="30"/>
              <w:szCs w:val="30"/>
              <w:u w:color="357CA2"/>
              <w:lang w:val="de-DE" w:eastAsia="de-CH"/>
            </w:rPr>
          </w:rPrChange>
        </w:rPr>
      </w:pPr>
      <w:r>
        <w:br w:type="page"/>
      </w:r>
    </w:p>
    <w:p w14:paraId="5875C7EA" w14:textId="77777777" w:rsidR="00FE07D0" w:rsidRDefault="00B440A9">
      <w:pPr>
        <w:pStyle w:val="berschrift2"/>
        <w:numPr>
          <w:ilvl w:val="0"/>
          <w:numId w:val="8"/>
        </w:numPr>
      </w:pPr>
      <w:r>
        <w:lastRenderedPageBreak/>
        <w:t>Create search alert (new)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133EF3E2" w14:textId="77777777" w:rsidTr="00827490">
        <w:tc>
          <w:tcPr>
            <w:tcW w:w="2798" w:type="dxa"/>
          </w:tcPr>
          <w:p w14:paraId="39833FD1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7B33F4B0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1C2D483D" w14:textId="77777777" w:rsidTr="00827490">
        <w:tc>
          <w:tcPr>
            <w:tcW w:w="2798" w:type="dxa"/>
          </w:tcPr>
          <w:p w14:paraId="711EE6F6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498F5E9B" w14:textId="77777777" w:rsidR="00C86A7E" w:rsidRPr="002C6542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59D9F476" w14:textId="77777777" w:rsidTr="00827490">
        <w:tc>
          <w:tcPr>
            <w:tcW w:w="2798" w:type="dxa"/>
          </w:tcPr>
          <w:p w14:paraId="1038FD2B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75550627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0C77B2FF" w14:textId="77777777" w:rsidTr="00827490">
        <w:tc>
          <w:tcPr>
            <w:tcW w:w="2798" w:type="dxa"/>
          </w:tcPr>
          <w:p w14:paraId="19843B18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00DBD499" w14:textId="77777777" w:rsidR="00C86A7E" w:rsidRPr="00775B4D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33FFAECB" w14:textId="77777777" w:rsidTr="00827490">
        <w:tc>
          <w:tcPr>
            <w:tcW w:w="2798" w:type="dxa"/>
          </w:tcPr>
          <w:p w14:paraId="671AAA11" w14:textId="77777777" w:rsidR="00C86A7E" w:rsidRDefault="00C86A7E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04FB33D2" w14:textId="77777777" w:rsidR="00C86A7E" w:rsidRPr="00775B4D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76943EAE" w14:textId="77777777" w:rsidTr="00827490">
        <w:tc>
          <w:tcPr>
            <w:tcW w:w="2798" w:type="dxa"/>
          </w:tcPr>
          <w:p w14:paraId="72E181BA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503AB08F" w14:textId="77777777" w:rsidR="00C86A7E" w:rsidRPr="00F977FC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1598B4F2" w14:textId="77777777" w:rsidTr="00827490">
        <w:tc>
          <w:tcPr>
            <w:tcW w:w="2798" w:type="dxa"/>
          </w:tcPr>
          <w:p w14:paraId="30358628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10688A92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6A4957EB" w14:textId="77777777" w:rsidTr="00827490">
        <w:tc>
          <w:tcPr>
            <w:tcW w:w="2798" w:type="dxa"/>
          </w:tcPr>
          <w:p w14:paraId="1E625A58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3E309ED0" w14:textId="77777777" w:rsidR="00C86A7E" w:rsidRPr="002C6542" w:rsidRDefault="008E3210" w:rsidP="00827490">
            <w:pPr>
              <w:pStyle w:val="Text"/>
              <w:rPr>
                <w:lang w:val="en-US"/>
              </w:rPr>
            </w:pPr>
            <w:ins w:id="558" w:author="Windows User" w:date="2016-10-11T19:38:00Z">
              <w:r>
                <w:rPr>
                  <w:lang w:val="en-US"/>
                </w:rPr>
                <w:t>Which differences compared to subscribe to alerts ?</w:t>
              </w:r>
            </w:ins>
          </w:p>
        </w:tc>
      </w:tr>
    </w:tbl>
    <w:p w14:paraId="1ABEC1B8" w14:textId="77777777" w:rsidR="00FE07D0" w:rsidRPr="008E3210" w:rsidRDefault="00FE07D0">
      <w:pPr>
        <w:pStyle w:val="Text"/>
        <w:rPr>
          <w:lang w:val="en-US"/>
          <w:rPrChange w:id="559" w:author="Windows User" w:date="2016-10-11T19:38:00Z">
            <w:rPr/>
          </w:rPrChange>
        </w:rPr>
      </w:pPr>
    </w:p>
    <w:p w14:paraId="231A602D" w14:textId="77777777" w:rsidR="00C86A7E" w:rsidRDefault="00C86A7E">
      <w:pPr>
        <w:rPr>
          <w:rFonts w:ascii="Helvetica" w:hAnsi="Helvetica" w:cs="Arial Unicode MS"/>
          <w:color w:val="357CA2"/>
          <w:sz w:val="30"/>
          <w:szCs w:val="30"/>
          <w:u w:color="357CA2"/>
          <w:lang w:eastAsia="de-CH"/>
        </w:rPr>
      </w:pPr>
      <w:r>
        <w:br w:type="page"/>
      </w:r>
    </w:p>
    <w:p w14:paraId="45E857E4" w14:textId="77777777" w:rsidR="00FE07D0" w:rsidRPr="00FE2129" w:rsidRDefault="00B440A9">
      <w:pPr>
        <w:pStyle w:val="berschrift2"/>
        <w:numPr>
          <w:ilvl w:val="0"/>
          <w:numId w:val="8"/>
        </w:numPr>
        <w:rPr>
          <w:lang w:val="en-US"/>
        </w:rPr>
      </w:pPr>
      <w:r w:rsidRPr="00FE2129">
        <w:rPr>
          <w:lang w:val="en-US"/>
        </w:rPr>
        <w:lastRenderedPageBreak/>
        <w:t>Search for properties to sale (new)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13B20D4C" w14:textId="77777777" w:rsidTr="00827490">
        <w:tc>
          <w:tcPr>
            <w:tcW w:w="2798" w:type="dxa"/>
          </w:tcPr>
          <w:p w14:paraId="7D80B2D8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4D5A13AF" w14:textId="77777777" w:rsidR="00C86A7E" w:rsidRDefault="00D72B7F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ins w:id="560" w:author="Windows User" w:date="2016-10-11T19:18:00Z">
              <w:r>
                <w:t>Anyone</w:t>
              </w:r>
            </w:ins>
          </w:p>
        </w:tc>
      </w:tr>
      <w:tr w:rsidR="00C86A7E" w14:paraId="60C6E2C4" w14:textId="77777777" w:rsidTr="00827490">
        <w:tc>
          <w:tcPr>
            <w:tcW w:w="2798" w:type="dxa"/>
          </w:tcPr>
          <w:p w14:paraId="30B4E597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26D8A88D" w14:textId="77777777" w:rsidR="00C86A7E" w:rsidRPr="002C6542" w:rsidRDefault="00D72B7F">
            <w:pPr>
              <w:pStyle w:val="Text"/>
              <w:rPr>
                <w:lang w:val="en-US"/>
              </w:rPr>
            </w:pPr>
            <w:ins w:id="561" w:author="Windows User" w:date="2016-10-11T19:19:00Z">
              <w:r>
                <w:rPr>
                  <w:lang w:val="en-US"/>
                </w:rPr>
                <w:t>Anyone</w:t>
              </w:r>
              <w:r w:rsidRPr="000C690E">
                <w:rPr>
                  <w:lang w:val="en-US"/>
                </w:rPr>
                <w:t xml:space="preserve"> should be able to </w:t>
              </w:r>
            </w:ins>
            <w:ins w:id="562" w:author="Windows User" w:date="2016-10-11T19:20:00Z">
              <w:r>
                <w:rPr>
                  <w:lang w:val="en-US"/>
                </w:rPr>
                <w:t>search advertised</w:t>
              </w:r>
            </w:ins>
            <w:ins w:id="563" w:author="Windows User" w:date="2016-10-11T19:19:00Z">
              <w:r w:rsidRPr="000C690E">
                <w:rPr>
                  <w:lang w:val="en-US"/>
                </w:rPr>
                <w:t xml:space="preserve"> </w:t>
              </w:r>
              <w:r>
                <w:rPr>
                  <w:lang w:val="en-US"/>
                </w:rPr>
                <w:t>properties for sale</w:t>
              </w:r>
              <w:r w:rsidRPr="00EB1C46">
                <w:rPr>
                  <w:lang w:val="en-US"/>
                </w:rPr>
                <w:t xml:space="preserve">. </w:t>
              </w:r>
              <w:r>
                <w:rPr>
                  <w:lang w:val="en-US"/>
                </w:rPr>
                <w:t>Multiple search criteria can be used to narrow the search results</w:t>
              </w:r>
            </w:ins>
          </w:p>
        </w:tc>
      </w:tr>
      <w:tr w:rsidR="00C86A7E" w14:paraId="6D29C385" w14:textId="77777777" w:rsidTr="00827490">
        <w:tc>
          <w:tcPr>
            <w:tcW w:w="2798" w:type="dxa"/>
          </w:tcPr>
          <w:p w14:paraId="48F66639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Trigger</w:t>
            </w:r>
          </w:p>
        </w:tc>
        <w:tc>
          <w:tcPr>
            <w:tcW w:w="6650" w:type="dxa"/>
          </w:tcPr>
          <w:p w14:paraId="2FBC7D90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711FD24F" w14:textId="77777777" w:rsidTr="00827490">
        <w:tc>
          <w:tcPr>
            <w:tcW w:w="2798" w:type="dxa"/>
          </w:tcPr>
          <w:p w14:paraId="763EA6B8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rFonts w:eastAsia="Arial Unicode MS" w:cs="Arial Unicode MS"/>
                <w:b/>
              </w:rPr>
              <w:t>Precondition</w:t>
            </w:r>
          </w:p>
        </w:tc>
        <w:tc>
          <w:tcPr>
            <w:tcW w:w="6650" w:type="dxa"/>
          </w:tcPr>
          <w:p w14:paraId="5C8EE624" w14:textId="77777777" w:rsidR="00C86A7E" w:rsidRPr="00C217C0" w:rsidRDefault="00C217C0">
            <w:pPr>
              <w:pStyle w:val="Text"/>
              <w:numPr>
                <w:ilvl w:val="0"/>
                <w:numId w:val="57"/>
              </w:numPr>
              <w:rPr>
                <w:lang w:val="en-US"/>
              </w:rPr>
              <w:pPrChange w:id="564" w:author="Windows User" w:date="2016-10-11T19:25:00Z">
                <w:pPr>
                  <w:pStyle w:val="Text"/>
                </w:pPr>
              </w:pPrChange>
            </w:pPr>
            <w:ins w:id="565" w:author="Windows User" w:date="2016-10-11T19:25:00Z">
              <w:r>
                <w:rPr>
                  <w:lang w:val="en-US"/>
                </w:rPr>
                <w:t>The user has access to the internet</w:t>
              </w:r>
            </w:ins>
          </w:p>
        </w:tc>
      </w:tr>
      <w:tr w:rsidR="00C86A7E" w14:paraId="1B696DC7" w14:textId="77777777" w:rsidTr="00827490">
        <w:tc>
          <w:tcPr>
            <w:tcW w:w="2798" w:type="dxa"/>
          </w:tcPr>
          <w:p w14:paraId="6CD41BBB" w14:textId="77777777" w:rsidR="00C86A7E" w:rsidRDefault="00C86A7E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2038B8AA" w14:textId="77777777" w:rsidR="00C217C0" w:rsidRDefault="00C217C0" w:rsidP="00C217C0">
            <w:pPr>
              <w:pStyle w:val="Text"/>
              <w:numPr>
                <w:ilvl w:val="0"/>
                <w:numId w:val="58"/>
              </w:numPr>
              <w:rPr>
                <w:ins w:id="566" w:author="Windows User" w:date="2016-10-11T19:25:00Z"/>
                <w:lang w:val="en-US"/>
              </w:rPr>
            </w:pPr>
            <w:ins w:id="567" w:author="Windows User" w:date="2016-10-11T19:25:00Z">
              <w:r>
                <w:rPr>
                  <w:lang w:val="en-US"/>
                </w:rPr>
                <w:t>The user opens the search menu and fills out all the search criteria</w:t>
              </w:r>
            </w:ins>
          </w:p>
          <w:p w14:paraId="3B11229B" w14:textId="77777777" w:rsidR="00C86A7E" w:rsidRPr="00C217C0" w:rsidRDefault="00C217C0">
            <w:pPr>
              <w:pStyle w:val="Text"/>
              <w:numPr>
                <w:ilvl w:val="0"/>
                <w:numId w:val="58"/>
              </w:numPr>
              <w:rPr>
                <w:lang w:val="en-US"/>
              </w:rPr>
              <w:pPrChange w:id="568" w:author="Windows User" w:date="2016-10-11T19:25:00Z">
                <w:pPr>
                  <w:pStyle w:val="Text"/>
                </w:pPr>
              </w:pPrChange>
            </w:pPr>
            <w:ins w:id="569" w:author="Windows User" w:date="2016-10-11T19:25:00Z">
              <w:r>
                <w:rPr>
                  <w:lang w:val="en-US"/>
                </w:rPr>
                <w:t>After confirmation the results are displayed</w:t>
              </w:r>
            </w:ins>
          </w:p>
        </w:tc>
      </w:tr>
      <w:tr w:rsidR="00C86A7E" w14:paraId="3E1E8154" w14:textId="77777777" w:rsidTr="00827490">
        <w:tc>
          <w:tcPr>
            <w:tcW w:w="2798" w:type="dxa"/>
          </w:tcPr>
          <w:p w14:paraId="36A51A20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76E80541" w14:textId="77777777" w:rsidR="00C86A7E" w:rsidRPr="00F977FC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0B3A5314" w14:textId="77777777" w:rsidTr="00827490">
        <w:tc>
          <w:tcPr>
            <w:tcW w:w="2798" w:type="dxa"/>
          </w:tcPr>
          <w:p w14:paraId="335450F4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44B26786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0D3CF1C3" w14:textId="77777777" w:rsidTr="00827490">
        <w:tc>
          <w:tcPr>
            <w:tcW w:w="2798" w:type="dxa"/>
          </w:tcPr>
          <w:p w14:paraId="5791E01C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124F74B5" w14:textId="77777777" w:rsidR="00C86A7E" w:rsidRPr="002C6542" w:rsidRDefault="00C217C0" w:rsidP="00827490">
            <w:pPr>
              <w:pStyle w:val="Text"/>
              <w:rPr>
                <w:lang w:val="en-US"/>
              </w:rPr>
            </w:pPr>
            <w:ins w:id="570" w:author="Windows User" w:date="2016-10-11T19:25:00Z">
              <w:r>
                <w:rPr>
                  <w:lang w:val="en-US"/>
                </w:rPr>
                <w:t>The sear</w:t>
              </w:r>
            </w:ins>
            <w:ins w:id="571" w:author="Windows User" w:date="2016-10-11T19:26:00Z">
              <w:r>
                <w:rPr>
                  <w:lang w:val="en-US"/>
                </w:rPr>
                <w:t>ch form must be adjusted for this search.</w:t>
              </w:r>
            </w:ins>
          </w:p>
        </w:tc>
      </w:tr>
    </w:tbl>
    <w:p w14:paraId="76138D8B" w14:textId="77777777" w:rsidR="00FE07D0" w:rsidRPr="00C217C0" w:rsidRDefault="00FE07D0">
      <w:pPr>
        <w:pStyle w:val="Text"/>
        <w:rPr>
          <w:lang w:val="en-US"/>
          <w:rPrChange w:id="572" w:author="Windows User" w:date="2016-10-11T19:26:00Z">
            <w:rPr/>
          </w:rPrChange>
        </w:rPr>
      </w:pPr>
    </w:p>
    <w:p w14:paraId="672A072D" w14:textId="77777777" w:rsidR="00FE07D0" w:rsidRPr="00C217C0" w:rsidRDefault="00FE07D0">
      <w:pPr>
        <w:pStyle w:val="Text"/>
        <w:ind w:left="720"/>
        <w:rPr>
          <w:lang w:val="en-US"/>
          <w:rPrChange w:id="573" w:author="Windows User" w:date="2016-10-11T19:26:00Z">
            <w:rPr/>
          </w:rPrChange>
        </w:rPr>
      </w:pPr>
    </w:p>
    <w:p w14:paraId="526248F3" w14:textId="77777777" w:rsidR="00C86A7E" w:rsidRPr="00D72B7F" w:rsidRDefault="00C86A7E">
      <w:pPr>
        <w:rPr>
          <w:rFonts w:ascii="Helvetica" w:hAnsi="Helvetica" w:cs="Arial Unicode MS"/>
          <w:color w:val="357CA2"/>
          <w:sz w:val="30"/>
          <w:szCs w:val="30"/>
          <w:u w:color="357CA2"/>
          <w:lang w:eastAsia="de-CH"/>
          <w:rPrChange w:id="574" w:author="Windows User" w:date="2016-10-11T19:21:00Z">
            <w:rPr>
              <w:rFonts w:ascii="Helvetica" w:hAnsi="Helvetica" w:cs="Arial Unicode MS"/>
              <w:color w:val="357CA2"/>
              <w:sz w:val="30"/>
              <w:szCs w:val="30"/>
              <w:u w:color="357CA2"/>
              <w:lang w:val="de-DE" w:eastAsia="de-CH"/>
            </w:rPr>
          </w:rPrChange>
        </w:rPr>
      </w:pPr>
      <w:r>
        <w:br w:type="page"/>
      </w:r>
    </w:p>
    <w:p w14:paraId="1F9578EE" w14:textId="77777777" w:rsidR="00FE07D0" w:rsidRDefault="00B440A9">
      <w:pPr>
        <w:pStyle w:val="berschrift2"/>
        <w:numPr>
          <w:ilvl w:val="1"/>
          <w:numId w:val="5"/>
        </w:numPr>
      </w:pPr>
      <w:r>
        <w:lastRenderedPageBreak/>
        <w:t>Other Use Cases</w:t>
      </w:r>
    </w:p>
    <w:p w14:paraId="444D1675" w14:textId="77777777" w:rsidR="00FE07D0" w:rsidRDefault="00B440A9">
      <w:pPr>
        <w:pStyle w:val="berschrift2"/>
        <w:numPr>
          <w:ilvl w:val="0"/>
          <w:numId w:val="8"/>
        </w:numPr>
      </w:pPr>
      <w:r>
        <w:t>Register on the website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5801814A" w14:textId="77777777" w:rsidTr="00827490">
        <w:tc>
          <w:tcPr>
            <w:tcW w:w="2798" w:type="dxa"/>
          </w:tcPr>
          <w:p w14:paraId="5C6351BB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Actor</w:t>
            </w:r>
          </w:p>
        </w:tc>
        <w:tc>
          <w:tcPr>
            <w:tcW w:w="6650" w:type="dxa"/>
          </w:tcPr>
          <w:p w14:paraId="69435ADB" w14:textId="77777777" w:rsidR="00C86A7E" w:rsidRDefault="00C217C0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ins w:id="575" w:author="Windows User" w:date="2016-10-11T19:26:00Z">
              <w:r>
                <w:t>Unregisterd User</w:t>
              </w:r>
            </w:ins>
          </w:p>
        </w:tc>
      </w:tr>
      <w:tr w:rsidR="00C86A7E" w14:paraId="0E07CFB9" w14:textId="77777777" w:rsidTr="00827490">
        <w:tc>
          <w:tcPr>
            <w:tcW w:w="2798" w:type="dxa"/>
          </w:tcPr>
          <w:p w14:paraId="4CC9C5C7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Description</w:t>
            </w:r>
          </w:p>
        </w:tc>
        <w:tc>
          <w:tcPr>
            <w:tcW w:w="6650" w:type="dxa"/>
          </w:tcPr>
          <w:p w14:paraId="73B55196" w14:textId="77777777" w:rsidR="00C86A7E" w:rsidRPr="002C6542" w:rsidRDefault="00C217C0" w:rsidP="00827490">
            <w:pPr>
              <w:pStyle w:val="Text"/>
              <w:rPr>
                <w:lang w:val="en-US"/>
              </w:rPr>
            </w:pPr>
            <w:ins w:id="576" w:author="Windows User" w:date="2016-10-11T19:27:00Z">
              <w:r>
                <w:rPr>
                  <w:lang w:val="en-US"/>
                </w:rPr>
                <w:t>Anyone should be able to register himself on the page to access the full features.</w:t>
              </w:r>
            </w:ins>
            <w:ins w:id="577" w:author="Windows User" w:date="2016-10-11T19:26:00Z">
              <w:r>
                <w:rPr>
                  <w:lang w:val="en-US"/>
                </w:rPr>
                <w:t xml:space="preserve"> </w:t>
              </w:r>
            </w:ins>
          </w:p>
        </w:tc>
      </w:tr>
      <w:tr w:rsidR="00C86A7E" w14:paraId="67EFFB14" w14:textId="77777777" w:rsidTr="00827490">
        <w:tc>
          <w:tcPr>
            <w:tcW w:w="2798" w:type="dxa"/>
          </w:tcPr>
          <w:p w14:paraId="5CB892CB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578" w:author="Windows User" w:date="2016-10-11T19:27:00Z">
                  <w:rPr>
                    <w:b/>
                    <w:lang w:eastAsia="en-US"/>
                  </w:rPr>
                </w:rPrChange>
              </w:rPr>
            </w:pPr>
            <w:r w:rsidRPr="00C217C0">
              <w:rPr>
                <w:b/>
                <w:lang w:val="en-US"/>
                <w:rPrChange w:id="579" w:author="Windows User" w:date="2016-10-11T19:27:00Z">
                  <w:rPr>
                    <w:b/>
                  </w:rPr>
                </w:rPrChange>
              </w:rPr>
              <w:t>Trigger</w:t>
            </w:r>
          </w:p>
        </w:tc>
        <w:tc>
          <w:tcPr>
            <w:tcW w:w="6650" w:type="dxa"/>
          </w:tcPr>
          <w:p w14:paraId="2FE4647E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580" w:author="Windows User" w:date="2016-10-11T19:27:00Z">
                  <w:rPr>
                    <w:lang w:eastAsia="en-US"/>
                  </w:rPr>
                </w:rPrChange>
              </w:rPr>
            </w:pPr>
          </w:p>
        </w:tc>
      </w:tr>
      <w:tr w:rsidR="00C86A7E" w14:paraId="739595A3" w14:textId="77777777" w:rsidTr="00827490">
        <w:tc>
          <w:tcPr>
            <w:tcW w:w="2798" w:type="dxa"/>
          </w:tcPr>
          <w:p w14:paraId="7C802F24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581" w:author="Windows User" w:date="2016-10-11T19:27:00Z">
                  <w:rPr>
                    <w:b/>
                    <w:lang w:eastAsia="en-US"/>
                  </w:rPr>
                </w:rPrChange>
              </w:rPr>
            </w:pPr>
            <w:r w:rsidRPr="00C217C0">
              <w:rPr>
                <w:rFonts w:eastAsia="Arial Unicode MS" w:cs="Arial Unicode MS"/>
                <w:b/>
                <w:lang w:val="en-US"/>
                <w:rPrChange w:id="582" w:author="Windows User" w:date="2016-10-11T19:27:00Z">
                  <w:rPr>
                    <w:rFonts w:eastAsia="Arial Unicode MS" w:cs="Arial Unicode MS"/>
                    <w:b/>
                  </w:rPr>
                </w:rPrChange>
              </w:rPr>
              <w:t>Precondition</w:t>
            </w:r>
          </w:p>
        </w:tc>
        <w:tc>
          <w:tcPr>
            <w:tcW w:w="6650" w:type="dxa"/>
          </w:tcPr>
          <w:p w14:paraId="5C9D621A" w14:textId="77777777" w:rsidR="00C86A7E" w:rsidRDefault="00C217C0">
            <w:pPr>
              <w:pStyle w:val="Text"/>
              <w:numPr>
                <w:ilvl w:val="0"/>
                <w:numId w:val="59"/>
              </w:numPr>
              <w:rPr>
                <w:ins w:id="583" w:author="Windows User" w:date="2016-10-11T19:27:00Z"/>
                <w:lang w:val="en-US"/>
              </w:rPr>
              <w:pPrChange w:id="584" w:author="Windows User" w:date="2016-10-11T19:27:00Z">
                <w:pPr>
                  <w:pStyle w:val="Text"/>
                </w:pPr>
              </w:pPrChange>
            </w:pPr>
            <w:ins w:id="585" w:author="Windows User" w:date="2016-10-11T19:27:00Z">
              <w:r>
                <w:rPr>
                  <w:lang w:val="en-US"/>
                </w:rPr>
                <w:t>The user has access to the internet</w:t>
              </w:r>
            </w:ins>
          </w:p>
          <w:p w14:paraId="1CC95A30" w14:textId="77777777" w:rsidR="00C217C0" w:rsidRPr="00775B4D" w:rsidRDefault="00C217C0">
            <w:pPr>
              <w:pStyle w:val="Text"/>
              <w:numPr>
                <w:ilvl w:val="0"/>
                <w:numId w:val="59"/>
              </w:numPr>
              <w:rPr>
                <w:lang w:val="en-US"/>
              </w:rPr>
              <w:pPrChange w:id="586" w:author="Windows User" w:date="2016-10-11T19:27:00Z">
                <w:pPr>
                  <w:pStyle w:val="Text"/>
                </w:pPr>
              </w:pPrChange>
            </w:pPr>
            <w:ins w:id="587" w:author="Windows User" w:date="2016-10-11T19:27:00Z">
              <w:r>
                <w:rPr>
                  <w:lang w:val="en-US"/>
                </w:rPr>
                <w:t>The user has an email account</w:t>
              </w:r>
            </w:ins>
          </w:p>
        </w:tc>
      </w:tr>
      <w:tr w:rsidR="00C86A7E" w14:paraId="6B3A626E" w14:textId="77777777" w:rsidTr="00827490">
        <w:tc>
          <w:tcPr>
            <w:tcW w:w="2798" w:type="dxa"/>
          </w:tcPr>
          <w:p w14:paraId="4C9A82E1" w14:textId="77777777" w:rsidR="00C86A7E" w:rsidRPr="00C217C0" w:rsidRDefault="00C86A7E" w:rsidP="00827490">
            <w:pPr>
              <w:pStyle w:val="Text"/>
              <w:keepNext/>
              <w:rPr>
                <w:lang w:val="en-US"/>
                <w:rPrChange w:id="588" w:author="Windows User" w:date="2016-10-11T19:27:00Z">
                  <w:rPr/>
                </w:rPrChange>
              </w:rPr>
            </w:pPr>
            <w:r w:rsidRPr="00C217C0">
              <w:rPr>
                <w:rFonts w:eastAsia="Arial Unicode MS" w:cs="Arial Unicode MS"/>
                <w:b/>
                <w:lang w:val="en-US"/>
                <w:rPrChange w:id="589" w:author="Windows User" w:date="2016-10-11T19:27:00Z">
                  <w:rPr>
                    <w:rFonts w:eastAsia="Arial Unicode MS" w:cs="Arial Unicode MS"/>
                    <w:b/>
                  </w:rPr>
                </w:rPrChange>
              </w:rPr>
              <w:t>Basic</w:t>
            </w:r>
            <w:r w:rsidRPr="00C217C0">
              <w:rPr>
                <w:rFonts w:eastAsia="Arial Unicode MS" w:cs="Arial Unicode MS"/>
                <w:lang w:val="en-US"/>
                <w:rPrChange w:id="590" w:author="Windows User" w:date="2016-10-11T19:27:00Z">
                  <w:rPr>
                    <w:rFonts w:eastAsia="Arial Unicode MS" w:cs="Arial Unicode MS"/>
                  </w:rPr>
                </w:rPrChange>
              </w:rPr>
              <w:t xml:space="preserve"> </w:t>
            </w:r>
            <w:r w:rsidRPr="00C217C0">
              <w:rPr>
                <w:rFonts w:eastAsia="Arial Unicode MS" w:cs="Arial Unicode MS"/>
                <w:b/>
                <w:lang w:val="en-US"/>
                <w:rPrChange w:id="591" w:author="Windows User" w:date="2016-10-11T19:27:00Z">
                  <w:rPr>
                    <w:rFonts w:eastAsia="Arial Unicode MS" w:cs="Arial Unicode MS"/>
                    <w:b/>
                  </w:rPr>
                </w:rPrChange>
              </w:rPr>
              <w:t>Flow</w:t>
            </w:r>
          </w:p>
        </w:tc>
        <w:tc>
          <w:tcPr>
            <w:tcW w:w="6650" w:type="dxa"/>
          </w:tcPr>
          <w:p w14:paraId="5E9BC488" w14:textId="77777777" w:rsidR="00C217C0" w:rsidRDefault="00C217C0">
            <w:pPr>
              <w:pStyle w:val="Text"/>
              <w:numPr>
                <w:ilvl w:val="0"/>
                <w:numId w:val="60"/>
              </w:numPr>
              <w:rPr>
                <w:ins w:id="592" w:author="Windows User" w:date="2016-10-11T19:30:00Z"/>
                <w:lang w:val="en-US"/>
              </w:rPr>
              <w:pPrChange w:id="593" w:author="Windows User" w:date="2016-10-11T19:30:00Z">
                <w:pPr>
                  <w:pStyle w:val="Text"/>
                </w:pPr>
              </w:pPrChange>
            </w:pPr>
            <w:ins w:id="594" w:author="Windows User" w:date="2016-10-11T19:28:00Z">
              <w:r>
                <w:rPr>
                  <w:lang w:val="en-US"/>
                </w:rPr>
                <w:t xml:space="preserve">The user moves to the </w:t>
              </w:r>
            </w:ins>
            <w:ins w:id="595" w:author="Windows User" w:date="2016-10-11T19:30:00Z">
              <w:r>
                <w:rPr>
                  <w:lang w:val="en-US"/>
                </w:rPr>
                <w:t>“Login” page.</w:t>
              </w:r>
            </w:ins>
          </w:p>
          <w:p w14:paraId="18CF8A99" w14:textId="77777777" w:rsidR="00C217C0" w:rsidRDefault="00C217C0">
            <w:pPr>
              <w:pStyle w:val="Text"/>
              <w:numPr>
                <w:ilvl w:val="0"/>
                <w:numId w:val="60"/>
              </w:numPr>
              <w:rPr>
                <w:ins w:id="596" w:author="Windows User" w:date="2016-10-11T19:31:00Z"/>
                <w:lang w:val="en-US"/>
              </w:rPr>
              <w:pPrChange w:id="597" w:author="Windows User" w:date="2016-10-11T19:31:00Z">
                <w:pPr>
                  <w:pStyle w:val="Text"/>
                </w:pPr>
              </w:pPrChange>
            </w:pPr>
            <w:ins w:id="598" w:author="Windows User" w:date="2016-10-11T19:30:00Z">
              <w:r>
                <w:rPr>
                  <w:lang w:val="en-US"/>
                </w:rPr>
                <w:t xml:space="preserve">The user clicks on </w:t>
              </w:r>
            </w:ins>
            <w:ins w:id="599" w:author="Windows User" w:date="2016-10-11T19:31:00Z">
              <w:r>
                <w:rPr>
                  <w:lang w:val="en-US"/>
                </w:rPr>
                <w:t>“sign up” to reach the “sign up” page</w:t>
              </w:r>
            </w:ins>
          </w:p>
          <w:p w14:paraId="6D04C65A" w14:textId="77777777" w:rsidR="00C217C0" w:rsidRPr="00775B4D" w:rsidRDefault="00C217C0">
            <w:pPr>
              <w:pStyle w:val="Text"/>
              <w:numPr>
                <w:ilvl w:val="0"/>
                <w:numId w:val="60"/>
              </w:numPr>
              <w:rPr>
                <w:lang w:val="en-US"/>
              </w:rPr>
              <w:pPrChange w:id="600" w:author="Windows User" w:date="2016-10-11T19:31:00Z">
                <w:pPr>
                  <w:pStyle w:val="Text"/>
                </w:pPr>
              </w:pPrChange>
            </w:pPr>
            <w:ins w:id="601" w:author="Windows User" w:date="2016-10-11T19:31:00Z">
              <w:r>
                <w:rPr>
                  <w:lang w:val="en-US"/>
                </w:rPr>
                <w:t>The user fills in the form</w:t>
              </w:r>
            </w:ins>
            <w:ins w:id="602" w:author="Windows User" w:date="2016-10-11T19:32:00Z">
              <w:r>
                <w:rPr>
                  <w:lang w:val="en-US"/>
                </w:rPr>
                <w:t xml:space="preserve"> to sign up and clicks on the “Sign up” button below the form.</w:t>
              </w:r>
            </w:ins>
          </w:p>
        </w:tc>
      </w:tr>
      <w:tr w:rsidR="00C86A7E" w14:paraId="5D474ED5" w14:textId="77777777" w:rsidTr="00827490">
        <w:tc>
          <w:tcPr>
            <w:tcW w:w="2798" w:type="dxa"/>
          </w:tcPr>
          <w:p w14:paraId="39DEF9FE" w14:textId="77777777" w:rsidR="00C86A7E" w:rsidRPr="00C217C0" w:rsidRDefault="00C86A7E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603" w:author="Windows User" w:date="2016-10-11T19:27:00Z">
                  <w:rPr/>
                </w:rPrChange>
              </w:rPr>
            </w:pPr>
            <w:r w:rsidRPr="00C217C0">
              <w:rPr>
                <w:b/>
                <w:lang w:val="en-US"/>
                <w:rPrChange w:id="604" w:author="Windows User" w:date="2016-10-11T19:27:00Z">
                  <w:rPr>
                    <w:b/>
                  </w:rPr>
                </w:rPrChange>
              </w:rPr>
              <w:t>Alternative</w:t>
            </w:r>
            <w:r w:rsidRPr="00C217C0">
              <w:rPr>
                <w:lang w:val="en-US"/>
                <w:rPrChange w:id="605" w:author="Windows User" w:date="2016-10-11T19:27:00Z">
                  <w:rPr/>
                </w:rPrChange>
              </w:rPr>
              <w:t xml:space="preserve"> </w:t>
            </w:r>
            <w:r w:rsidRPr="00C217C0">
              <w:rPr>
                <w:b/>
                <w:lang w:val="en-US"/>
                <w:rPrChange w:id="606" w:author="Windows User" w:date="2016-10-11T19:27:00Z">
                  <w:rPr>
                    <w:b/>
                  </w:rPr>
                </w:rPrChange>
              </w:rPr>
              <w:t>Flow</w:t>
            </w:r>
          </w:p>
        </w:tc>
        <w:tc>
          <w:tcPr>
            <w:tcW w:w="6650" w:type="dxa"/>
          </w:tcPr>
          <w:p w14:paraId="3A294BA2" w14:textId="77777777" w:rsidR="00C86A7E" w:rsidRPr="00F977FC" w:rsidRDefault="00C86A7E" w:rsidP="00827490">
            <w:pPr>
              <w:pStyle w:val="Text"/>
              <w:rPr>
                <w:lang w:val="en-US"/>
              </w:rPr>
            </w:pPr>
          </w:p>
        </w:tc>
      </w:tr>
      <w:tr w:rsidR="00C86A7E" w14:paraId="3024E470" w14:textId="77777777" w:rsidTr="00827490">
        <w:tc>
          <w:tcPr>
            <w:tcW w:w="2798" w:type="dxa"/>
          </w:tcPr>
          <w:p w14:paraId="13A81813" w14:textId="77777777" w:rsidR="00C86A7E" w:rsidRPr="00C217C0" w:rsidRDefault="00C86A7E" w:rsidP="0082749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607" w:author="Windows User" w:date="2016-10-11T19:27:00Z">
                  <w:rPr/>
                </w:rPrChange>
              </w:rPr>
            </w:pPr>
            <w:r w:rsidRPr="00C217C0">
              <w:rPr>
                <w:b/>
                <w:lang w:val="en-US"/>
                <w:rPrChange w:id="608" w:author="Windows User" w:date="2016-10-11T19:27:00Z">
                  <w:rPr>
                    <w:b/>
                  </w:rPr>
                </w:rPrChange>
              </w:rPr>
              <w:t>Specific</w:t>
            </w:r>
            <w:r w:rsidRPr="00C217C0">
              <w:rPr>
                <w:lang w:val="en-US"/>
                <w:rPrChange w:id="609" w:author="Windows User" w:date="2016-10-11T19:27:00Z">
                  <w:rPr/>
                </w:rPrChange>
              </w:rPr>
              <w:t xml:space="preserve"> </w:t>
            </w:r>
            <w:r w:rsidRPr="00C217C0">
              <w:rPr>
                <w:b/>
                <w:lang w:val="en-US"/>
                <w:rPrChange w:id="610" w:author="Windows User" w:date="2016-10-11T19:27:00Z">
                  <w:rPr>
                    <w:b/>
                  </w:rPr>
                </w:rPrChange>
              </w:rPr>
              <w:t>Requirements</w:t>
            </w:r>
          </w:p>
        </w:tc>
        <w:tc>
          <w:tcPr>
            <w:tcW w:w="6650" w:type="dxa"/>
          </w:tcPr>
          <w:p w14:paraId="32B04A73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611" w:author="Windows User" w:date="2016-10-11T19:27:00Z">
                  <w:rPr>
                    <w:lang w:eastAsia="en-US"/>
                  </w:rPr>
                </w:rPrChange>
              </w:rPr>
            </w:pPr>
          </w:p>
        </w:tc>
      </w:tr>
      <w:tr w:rsidR="00C86A7E" w14:paraId="5B434DC7" w14:textId="77777777" w:rsidTr="00827490">
        <w:tc>
          <w:tcPr>
            <w:tcW w:w="2798" w:type="dxa"/>
          </w:tcPr>
          <w:p w14:paraId="125C5B2E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612" w:author="Windows User" w:date="2016-10-11T19:27:00Z">
                  <w:rPr>
                    <w:b/>
                    <w:lang w:eastAsia="en-US"/>
                  </w:rPr>
                </w:rPrChange>
              </w:rPr>
            </w:pPr>
            <w:r w:rsidRPr="00C217C0">
              <w:rPr>
                <w:b/>
                <w:lang w:val="en-US"/>
                <w:rPrChange w:id="613" w:author="Windows User" w:date="2016-10-11T19:27:00Z">
                  <w:rPr>
                    <w:b/>
                  </w:rPr>
                </w:rPrChange>
              </w:rPr>
              <w:t>Notes</w:t>
            </w:r>
          </w:p>
        </w:tc>
        <w:tc>
          <w:tcPr>
            <w:tcW w:w="6650" w:type="dxa"/>
          </w:tcPr>
          <w:p w14:paraId="7C22B9EA" w14:textId="77777777" w:rsidR="00C86A7E" w:rsidRPr="002C6542" w:rsidRDefault="00C217C0">
            <w:pPr>
              <w:pStyle w:val="Text"/>
              <w:rPr>
                <w:lang w:val="en-US"/>
              </w:rPr>
            </w:pPr>
            <w:ins w:id="614" w:author="Windows User" w:date="2016-10-11T19:33:00Z">
              <w:r>
                <w:rPr>
                  <w:lang w:val="en-US"/>
                </w:rPr>
                <w:t>Currently the email address must not be confirmed.</w:t>
              </w:r>
            </w:ins>
            <w:ins w:id="615" w:author="Windows User" w:date="2016-10-11T19:34:00Z">
              <w:r>
                <w:rPr>
                  <w:lang w:val="en-US"/>
                </w:rPr>
                <w:t xml:space="preserve"> So any a</w:t>
              </w:r>
              <w:r>
                <w:rPr>
                  <w:lang w:val="en-US"/>
                </w:rPr>
                <w:t>d</w:t>
              </w:r>
              <w:r>
                <w:rPr>
                  <w:lang w:val="en-US"/>
                </w:rPr>
                <w:t>dress could be used for the login.</w:t>
              </w:r>
            </w:ins>
          </w:p>
        </w:tc>
      </w:tr>
    </w:tbl>
    <w:p w14:paraId="400BAA3A" w14:textId="77777777" w:rsidR="00FE07D0" w:rsidRPr="00C217C0" w:rsidRDefault="00FE07D0">
      <w:pPr>
        <w:pStyle w:val="Text"/>
        <w:rPr>
          <w:lang w:val="en-US"/>
          <w:rPrChange w:id="616" w:author="Windows User" w:date="2016-10-11T19:27:00Z">
            <w:rPr/>
          </w:rPrChange>
        </w:rPr>
      </w:pPr>
    </w:p>
    <w:p w14:paraId="1A8E523B" w14:textId="77777777" w:rsidR="00C86A7E" w:rsidRPr="00C217C0" w:rsidRDefault="00C86A7E">
      <w:pPr>
        <w:rPr>
          <w:rFonts w:ascii="Helvetica" w:hAnsi="Helvetica" w:cs="Arial Unicode MS"/>
          <w:color w:val="357CA2"/>
          <w:sz w:val="30"/>
          <w:szCs w:val="30"/>
          <w:u w:color="357CA2"/>
          <w:lang w:eastAsia="de-CH"/>
          <w:rPrChange w:id="617" w:author="Windows User" w:date="2016-10-11T19:27:00Z">
            <w:rPr>
              <w:rFonts w:ascii="Helvetica" w:hAnsi="Helvetica" w:cs="Arial Unicode MS"/>
              <w:color w:val="357CA2"/>
              <w:sz w:val="30"/>
              <w:szCs w:val="30"/>
              <w:u w:color="357CA2"/>
              <w:lang w:val="de-DE" w:eastAsia="de-CH"/>
            </w:rPr>
          </w:rPrChange>
        </w:rPr>
      </w:pPr>
      <w:r>
        <w:br w:type="page"/>
      </w:r>
    </w:p>
    <w:p w14:paraId="60F56F22" w14:textId="77777777" w:rsidR="00FE07D0" w:rsidRPr="00C217C0" w:rsidRDefault="00B440A9">
      <w:pPr>
        <w:pStyle w:val="berschrift2"/>
        <w:numPr>
          <w:ilvl w:val="0"/>
          <w:numId w:val="8"/>
        </w:numPr>
        <w:rPr>
          <w:lang w:val="en-US"/>
          <w:rPrChange w:id="618" w:author="Windows User" w:date="2016-10-11T19:27:00Z">
            <w:rPr/>
          </w:rPrChange>
        </w:rPr>
      </w:pPr>
      <w:r w:rsidRPr="00C217C0">
        <w:rPr>
          <w:lang w:val="en-US"/>
          <w:rPrChange w:id="619" w:author="Windows User" w:date="2016-10-11T19:27:00Z">
            <w:rPr/>
          </w:rPrChange>
        </w:rPr>
        <w:lastRenderedPageBreak/>
        <w:t>Login on the website</w:t>
      </w:r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C86A7E" w14:paraId="4FAE931E" w14:textId="77777777" w:rsidTr="00827490">
        <w:tc>
          <w:tcPr>
            <w:tcW w:w="2798" w:type="dxa"/>
          </w:tcPr>
          <w:p w14:paraId="42B5530D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620" w:author="Windows User" w:date="2016-10-11T19:27:00Z">
                  <w:rPr>
                    <w:b/>
                    <w:lang w:eastAsia="en-US"/>
                  </w:rPr>
                </w:rPrChange>
              </w:rPr>
            </w:pPr>
            <w:r w:rsidRPr="00C217C0">
              <w:rPr>
                <w:b/>
                <w:lang w:val="en-US"/>
                <w:rPrChange w:id="621" w:author="Windows User" w:date="2016-10-11T19:27:00Z">
                  <w:rPr>
                    <w:b/>
                  </w:rPr>
                </w:rPrChange>
              </w:rPr>
              <w:t>Actor</w:t>
            </w:r>
          </w:p>
        </w:tc>
        <w:tc>
          <w:tcPr>
            <w:tcW w:w="6650" w:type="dxa"/>
          </w:tcPr>
          <w:p w14:paraId="4140028C" w14:textId="77777777" w:rsidR="00C86A7E" w:rsidRPr="00C217C0" w:rsidRDefault="00535313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622" w:author="Windows User" w:date="2016-10-11T19:27:00Z">
                  <w:rPr/>
                </w:rPrChange>
              </w:rPr>
            </w:pPr>
            <w:ins w:id="623" w:author="Windows User" w:date="2016-10-11T19:34:00Z">
              <w:r>
                <w:rPr>
                  <w:lang w:val="en-US"/>
                </w:rPr>
                <w:t>Registered User</w:t>
              </w:r>
            </w:ins>
          </w:p>
        </w:tc>
      </w:tr>
      <w:tr w:rsidR="00C86A7E" w14:paraId="08315910" w14:textId="77777777" w:rsidTr="00827490">
        <w:tc>
          <w:tcPr>
            <w:tcW w:w="2798" w:type="dxa"/>
          </w:tcPr>
          <w:p w14:paraId="774ED311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624" w:author="Windows User" w:date="2016-10-11T19:30:00Z">
                  <w:rPr>
                    <w:b/>
                    <w:lang w:eastAsia="en-US"/>
                  </w:rPr>
                </w:rPrChange>
              </w:rPr>
            </w:pPr>
            <w:r w:rsidRPr="00C217C0">
              <w:rPr>
                <w:b/>
                <w:lang w:val="en-US"/>
                <w:rPrChange w:id="625" w:author="Windows User" w:date="2016-10-11T19:27:00Z">
                  <w:rPr>
                    <w:b/>
                  </w:rPr>
                </w:rPrChange>
              </w:rPr>
              <w:t>Desc</w:t>
            </w:r>
            <w:r w:rsidRPr="00C217C0">
              <w:rPr>
                <w:b/>
                <w:lang w:val="en-US"/>
                <w:rPrChange w:id="626" w:author="Windows User" w:date="2016-10-11T19:30:00Z">
                  <w:rPr>
                    <w:b/>
                  </w:rPr>
                </w:rPrChange>
              </w:rPr>
              <w:t>ription</w:t>
            </w:r>
          </w:p>
        </w:tc>
        <w:tc>
          <w:tcPr>
            <w:tcW w:w="6650" w:type="dxa"/>
          </w:tcPr>
          <w:p w14:paraId="260425F8" w14:textId="77777777" w:rsidR="00C86A7E" w:rsidRPr="002C6542" w:rsidRDefault="00535313" w:rsidP="00827490">
            <w:pPr>
              <w:pStyle w:val="Text"/>
              <w:rPr>
                <w:lang w:val="en-US"/>
              </w:rPr>
            </w:pPr>
            <w:ins w:id="627" w:author="Windows User" w:date="2016-10-11T19:34:00Z">
              <w:r>
                <w:rPr>
                  <w:lang w:val="en-US"/>
                </w:rPr>
                <w:t>As a registered user I want log in on the website to access all features.</w:t>
              </w:r>
            </w:ins>
          </w:p>
        </w:tc>
      </w:tr>
      <w:tr w:rsidR="00C86A7E" w14:paraId="6C97B0D6" w14:textId="77777777" w:rsidTr="00827490">
        <w:tc>
          <w:tcPr>
            <w:tcW w:w="2798" w:type="dxa"/>
          </w:tcPr>
          <w:p w14:paraId="6832769A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628" w:author="Windows User" w:date="2016-10-11T19:30:00Z">
                  <w:rPr>
                    <w:b/>
                    <w:lang w:eastAsia="en-US"/>
                  </w:rPr>
                </w:rPrChange>
              </w:rPr>
            </w:pPr>
            <w:r w:rsidRPr="00C217C0">
              <w:rPr>
                <w:b/>
                <w:lang w:val="en-US"/>
                <w:rPrChange w:id="629" w:author="Windows User" w:date="2016-10-11T19:30:00Z">
                  <w:rPr>
                    <w:b/>
                  </w:rPr>
                </w:rPrChange>
              </w:rPr>
              <w:t>Trigger</w:t>
            </w:r>
          </w:p>
        </w:tc>
        <w:tc>
          <w:tcPr>
            <w:tcW w:w="6650" w:type="dxa"/>
          </w:tcPr>
          <w:p w14:paraId="72FCF032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en-US"/>
                <w:rPrChange w:id="630" w:author="Windows User" w:date="2016-10-11T19:30:00Z">
                  <w:rPr>
                    <w:lang w:eastAsia="en-US"/>
                  </w:rPr>
                </w:rPrChange>
              </w:rPr>
            </w:pPr>
          </w:p>
        </w:tc>
      </w:tr>
      <w:tr w:rsidR="00C86A7E" w14:paraId="6313A881" w14:textId="77777777" w:rsidTr="00827490">
        <w:tc>
          <w:tcPr>
            <w:tcW w:w="2798" w:type="dxa"/>
          </w:tcPr>
          <w:p w14:paraId="1267F98E" w14:textId="77777777" w:rsidR="00C86A7E" w:rsidRPr="00C217C0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lang w:val="en-US"/>
                <w:rPrChange w:id="631" w:author="Windows User" w:date="2016-10-11T19:30:00Z">
                  <w:rPr>
                    <w:b/>
                  </w:rPr>
                </w:rPrChange>
              </w:rPr>
            </w:pPr>
            <w:r w:rsidRPr="00C217C0">
              <w:rPr>
                <w:rFonts w:eastAsia="Arial Unicode MS" w:cs="Arial Unicode MS"/>
                <w:b/>
                <w:lang w:val="en-US"/>
                <w:rPrChange w:id="632" w:author="Windows User" w:date="2016-10-11T19:30:00Z">
                  <w:rPr>
                    <w:rFonts w:eastAsia="Arial Unicode MS" w:cs="Arial Unicode MS"/>
                    <w:b/>
                  </w:rPr>
                </w:rPrChange>
              </w:rPr>
              <w:t>Precondition</w:t>
            </w:r>
          </w:p>
        </w:tc>
        <w:tc>
          <w:tcPr>
            <w:tcW w:w="6650" w:type="dxa"/>
          </w:tcPr>
          <w:p w14:paraId="39DD8125" w14:textId="77777777" w:rsidR="00535313" w:rsidRDefault="00535313" w:rsidP="00535313">
            <w:pPr>
              <w:pStyle w:val="Text"/>
              <w:numPr>
                <w:ilvl w:val="0"/>
                <w:numId w:val="61"/>
              </w:numPr>
              <w:rPr>
                <w:ins w:id="633" w:author="Windows User" w:date="2016-10-11T19:35:00Z"/>
                <w:lang w:val="en-US"/>
              </w:rPr>
            </w:pPr>
            <w:ins w:id="634" w:author="Windows User" w:date="2016-10-11T19:35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01B04A01" w14:textId="77777777" w:rsidR="00C86A7E" w:rsidRPr="00535313" w:rsidRDefault="00535313">
            <w:pPr>
              <w:pStyle w:val="Text"/>
              <w:numPr>
                <w:ilvl w:val="0"/>
                <w:numId w:val="61"/>
              </w:numPr>
              <w:rPr>
                <w:lang w:val="en-US"/>
              </w:rPr>
              <w:pPrChange w:id="635" w:author="Windows User" w:date="2016-10-11T19:35:00Z">
                <w:pPr>
                  <w:pStyle w:val="Text"/>
                </w:pPr>
              </w:pPrChange>
            </w:pPr>
            <w:ins w:id="636" w:author="Windows User" w:date="2016-10-11T19:35:00Z">
              <w:r>
                <w:rPr>
                  <w:lang w:val="en-US"/>
                </w:rPr>
                <w:t>The user has an account on the website</w:t>
              </w:r>
            </w:ins>
          </w:p>
        </w:tc>
      </w:tr>
      <w:tr w:rsidR="00C86A7E" w14:paraId="12BC1976" w14:textId="77777777" w:rsidTr="00827490">
        <w:tc>
          <w:tcPr>
            <w:tcW w:w="2798" w:type="dxa"/>
          </w:tcPr>
          <w:p w14:paraId="04345A26" w14:textId="77777777" w:rsidR="00C86A7E" w:rsidRDefault="00C86A7E" w:rsidP="00827490">
            <w:pPr>
              <w:pStyle w:val="Text"/>
            </w:pPr>
            <w:r w:rsidRPr="00475F92">
              <w:rPr>
                <w:rFonts w:eastAsia="Arial Unicode MS" w:cs="Arial Unicode MS"/>
                <w:b/>
              </w:rPr>
              <w:t>Basic</w:t>
            </w:r>
            <w:r>
              <w:rPr>
                <w:rFonts w:eastAsia="Arial Unicode MS" w:cs="Arial Unicode MS"/>
              </w:rPr>
              <w:t xml:space="preserve"> </w:t>
            </w:r>
            <w:r w:rsidRPr="00475F92">
              <w:rPr>
                <w:rFonts w:eastAsia="Arial Unicode MS" w:cs="Arial Unicode MS"/>
                <w:b/>
              </w:rPr>
              <w:t>Flow</w:t>
            </w:r>
          </w:p>
        </w:tc>
        <w:tc>
          <w:tcPr>
            <w:tcW w:w="6650" w:type="dxa"/>
          </w:tcPr>
          <w:p w14:paraId="677322E4" w14:textId="77777777" w:rsidR="00C86A7E" w:rsidRDefault="002F2D0E">
            <w:pPr>
              <w:pStyle w:val="Text"/>
              <w:numPr>
                <w:ilvl w:val="0"/>
                <w:numId w:val="62"/>
              </w:numPr>
              <w:rPr>
                <w:ins w:id="637" w:author="Windows User" w:date="2016-10-11T19:35:00Z"/>
                <w:lang w:val="en-US"/>
              </w:rPr>
              <w:pPrChange w:id="638" w:author="Windows User" w:date="2016-10-11T19:35:00Z">
                <w:pPr>
                  <w:pStyle w:val="Text"/>
                </w:pPr>
              </w:pPrChange>
            </w:pPr>
            <w:ins w:id="639" w:author="Windows User" w:date="2016-10-11T19:35:00Z">
              <w:r>
                <w:rPr>
                  <w:lang w:val="en-US"/>
                </w:rPr>
                <w:t xml:space="preserve">The users </w:t>
              </w:r>
            </w:ins>
            <w:ins w:id="640" w:author="Windows User" w:date="2016-10-11T19:36:00Z">
              <w:r>
                <w:rPr>
                  <w:lang w:val="en-US"/>
                </w:rPr>
                <w:t>moves</w:t>
              </w:r>
            </w:ins>
            <w:ins w:id="641" w:author="Windows User" w:date="2016-10-11T19:35:00Z">
              <w:r>
                <w:rPr>
                  <w:lang w:val="en-US"/>
                </w:rPr>
                <w:t xml:space="preserve"> to the </w:t>
              </w:r>
            </w:ins>
            <w:ins w:id="642" w:author="Windows User" w:date="2016-10-11T19:36:00Z">
              <w:r>
                <w:rPr>
                  <w:lang w:val="en-US"/>
                </w:rPr>
                <w:t>“L</w:t>
              </w:r>
            </w:ins>
            <w:ins w:id="643" w:author="Windows User" w:date="2016-10-11T19:35:00Z">
              <w:r>
                <w:rPr>
                  <w:lang w:val="en-US"/>
                </w:rPr>
                <w:t>ogin</w:t>
              </w:r>
            </w:ins>
            <w:ins w:id="644" w:author="Windows User" w:date="2016-10-11T19:36:00Z">
              <w:r>
                <w:rPr>
                  <w:lang w:val="en-US"/>
                </w:rPr>
                <w:t>”</w:t>
              </w:r>
            </w:ins>
            <w:ins w:id="645" w:author="Windows User" w:date="2016-10-11T19:35:00Z">
              <w:r>
                <w:rPr>
                  <w:lang w:val="en-US"/>
                </w:rPr>
                <w:t xml:space="preserve"> page</w:t>
              </w:r>
            </w:ins>
          </w:p>
          <w:p w14:paraId="470E82C8" w14:textId="77777777" w:rsidR="002F2D0E" w:rsidRPr="00775B4D" w:rsidRDefault="002F2D0E">
            <w:pPr>
              <w:pStyle w:val="Text"/>
              <w:numPr>
                <w:ilvl w:val="0"/>
                <w:numId w:val="62"/>
              </w:numPr>
              <w:rPr>
                <w:lang w:val="en-US"/>
              </w:rPr>
              <w:pPrChange w:id="646" w:author="Windows User" w:date="2016-10-11T19:35:00Z">
                <w:pPr>
                  <w:pStyle w:val="Text"/>
                </w:pPr>
              </w:pPrChange>
            </w:pPr>
            <w:ins w:id="647" w:author="Windows User" w:date="2016-10-11T19:36:00Z">
              <w:r>
                <w:rPr>
                  <w:lang w:val="en-US"/>
                </w:rPr>
                <w:t>The user fills in his Email and Password and clicks on the “Login” button</w:t>
              </w:r>
            </w:ins>
          </w:p>
        </w:tc>
      </w:tr>
      <w:tr w:rsidR="00C86A7E" w14:paraId="46F32638" w14:textId="77777777" w:rsidTr="00827490">
        <w:tc>
          <w:tcPr>
            <w:tcW w:w="2798" w:type="dxa"/>
          </w:tcPr>
          <w:p w14:paraId="55297F6F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Alternative</w:t>
            </w:r>
            <w:r>
              <w:t xml:space="preserve"> </w:t>
            </w:r>
            <w:r w:rsidRPr="00475F92">
              <w:rPr>
                <w:b/>
              </w:rPr>
              <w:t>Flow</w:t>
            </w:r>
          </w:p>
        </w:tc>
        <w:tc>
          <w:tcPr>
            <w:tcW w:w="6650" w:type="dxa"/>
          </w:tcPr>
          <w:p w14:paraId="340AAEAD" w14:textId="77777777" w:rsidR="00C86A7E" w:rsidRDefault="00CD7862">
            <w:pPr>
              <w:pStyle w:val="Text"/>
              <w:numPr>
                <w:ilvl w:val="0"/>
                <w:numId w:val="63"/>
              </w:numPr>
              <w:rPr>
                <w:ins w:id="648" w:author="Windows User" w:date="2016-10-11T22:05:00Z"/>
                <w:lang w:val="en-US"/>
              </w:rPr>
              <w:pPrChange w:id="649" w:author="Windows User" w:date="2016-10-11T22:04:00Z">
                <w:pPr>
                  <w:pStyle w:val="Text"/>
                </w:pPr>
              </w:pPrChange>
            </w:pPr>
            <w:ins w:id="650" w:author="Windows User" w:date="2016-10-11T22:05:00Z">
              <w:r>
                <w:rPr>
                  <w:lang w:val="en-US"/>
                </w:rPr>
                <w:t>Visit</w:t>
              </w:r>
            </w:ins>
            <w:ins w:id="651" w:author="Windows User" w:date="2016-10-11T22:04:00Z">
              <w:r>
                <w:rPr>
                  <w:lang w:val="en-US"/>
                </w:rPr>
                <w:t xml:space="preserve"> the advertiser’s profile</w:t>
              </w:r>
            </w:ins>
            <w:ins w:id="652" w:author="Windows User" w:date="2016-10-11T22:05:00Z">
              <w:r>
                <w:rPr>
                  <w:lang w:val="en-US"/>
                </w:rPr>
                <w:t xml:space="preserve">, where his email address is </w:t>
              </w:r>
            </w:ins>
            <w:ins w:id="653" w:author="Windows User" w:date="2016-10-11T22:06:00Z">
              <w:r w:rsidR="00F576CF">
                <w:rPr>
                  <w:lang w:val="en-US"/>
                </w:rPr>
                <w:t>denoted</w:t>
              </w:r>
            </w:ins>
          </w:p>
          <w:p w14:paraId="18DBE529" w14:textId="77777777" w:rsidR="00CD7862" w:rsidRPr="00F977FC" w:rsidRDefault="00CD7862">
            <w:pPr>
              <w:pStyle w:val="Text"/>
              <w:numPr>
                <w:ilvl w:val="0"/>
                <w:numId w:val="63"/>
              </w:numPr>
              <w:rPr>
                <w:lang w:val="en-US"/>
              </w:rPr>
              <w:pPrChange w:id="654" w:author="Windows User" w:date="2016-10-11T22:04:00Z">
                <w:pPr>
                  <w:pStyle w:val="Text"/>
                </w:pPr>
              </w:pPrChange>
            </w:pPr>
            <w:ins w:id="655" w:author="Windows User" w:date="2016-10-11T22:05:00Z">
              <w:r>
                <w:rPr>
                  <w:lang w:val="en-US"/>
                </w:rPr>
                <w:t xml:space="preserve">Write an email to the advertiser </w:t>
              </w:r>
            </w:ins>
            <w:ins w:id="656" w:author="Windows User" w:date="2016-10-11T22:06:00Z">
              <w:r>
                <w:rPr>
                  <w:lang w:val="en-US"/>
                </w:rPr>
                <w:t>with any email client</w:t>
              </w:r>
            </w:ins>
          </w:p>
        </w:tc>
      </w:tr>
      <w:tr w:rsidR="00C86A7E" w14:paraId="3B5040AC" w14:textId="77777777" w:rsidTr="00827490">
        <w:tc>
          <w:tcPr>
            <w:tcW w:w="2798" w:type="dxa"/>
          </w:tcPr>
          <w:p w14:paraId="790E0164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 w:rsidRPr="00475F92">
              <w:rPr>
                <w:b/>
              </w:rPr>
              <w:t>Specific</w:t>
            </w:r>
            <w:r>
              <w:t xml:space="preserve"> </w:t>
            </w:r>
            <w:r w:rsidRPr="00475F92">
              <w:rPr>
                <w:b/>
              </w:rPr>
              <w:t>Requirements</w:t>
            </w:r>
          </w:p>
        </w:tc>
        <w:tc>
          <w:tcPr>
            <w:tcW w:w="6650" w:type="dxa"/>
          </w:tcPr>
          <w:p w14:paraId="29584B5F" w14:textId="77777777" w:rsidR="00C86A7E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C86A7E" w14:paraId="4454BE65" w14:textId="77777777" w:rsidTr="00827490">
        <w:tc>
          <w:tcPr>
            <w:tcW w:w="2798" w:type="dxa"/>
          </w:tcPr>
          <w:p w14:paraId="10CDD310" w14:textId="77777777" w:rsidR="00C86A7E" w:rsidRPr="00475F92" w:rsidRDefault="00C86A7E" w:rsidP="0082749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</w:rPr>
            </w:pPr>
            <w:r w:rsidRPr="00475F92">
              <w:rPr>
                <w:b/>
              </w:rPr>
              <w:t>Notes</w:t>
            </w:r>
          </w:p>
        </w:tc>
        <w:tc>
          <w:tcPr>
            <w:tcW w:w="6650" w:type="dxa"/>
          </w:tcPr>
          <w:p w14:paraId="4326D8B7" w14:textId="77777777" w:rsidR="00C86A7E" w:rsidRPr="002C6542" w:rsidRDefault="00C86A7E" w:rsidP="00827490">
            <w:pPr>
              <w:pStyle w:val="Text"/>
              <w:rPr>
                <w:lang w:val="en-US"/>
              </w:rPr>
            </w:pPr>
          </w:p>
        </w:tc>
      </w:tr>
    </w:tbl>
    <w:p w14:paraId="02190156" w14:textId="77777777" w:rsidR="00FE07D0" w:rsidRDefault="00FE07D0">
      <w:pPr>
        <w:pStyle w:val="Text"/>
      </w:pPr>
    </w:p>
    <w:p w14:paraId="1454EF26" w14:textId="77777777" w:rsidR="00303DD2" w:rsidRDefault="00303DD2">
      <w:pPr>
        <w:rPr>
          <w:ins w:id="657" w:author="sven" w:date="2016-10-11T21:46:00Z"/>
          <w:rFonts w:ascii="Helvetica" w:hAnsi="Helvetica" w:cs="Arial Unicode MS"/>
          <w:color w:val="357CA2"/>
          <w:sz w:val="30"/>
          <w:szCs w:val="30"/>
          <w:u w:color="357CA2"/>
          <w:lang w:val="de-DE" w:eastAsia="de-CH"/>
        </w:rPr>
      </w:pPr>
      <w:ins w:id="658" w:author="sven" w:date="2016-10-11T21:46:00Z">
        <w:r>
          <w:br w:type="page"/>
        </w:r>
      </w:ins>
    </w:p>
    <w:p w14:paraId="19675369" w14:textId="77777777" w:rsidR="00303DD2" w:rsidRDefault="00303DD2" w:rsidP="00303DD2">
      <w:pPr>
        <w:pStyle w:val="berschrift2"/>
        <w:numPr>
          <w:ilvl w:val="0"/>
          <w:numId w:val="8"/>
        </w:numPr>
        <w:rPr>
          <w:ins w:id="659" w:author="sven" w:date="2016-10-11T21:45:00Z"/>
        </w:rPr>
      </w:pPr>
      <w:ins w:id="660" w:author="sven" w:date="2016-10-11T21:45:00Z">
        <w:r>
          <w:lastRenderedPageBreak/>
          <w:t>Visit profile</w:t>
        </w:r>
      </w:ins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303DD2" w14:paraId="24DBFAD8" w14:textId="77777777" w:rsidTr="00DF0D70">
        <w:trPr>
          <w:ins w:id="661" w:author="sven" w:date="2016-10-11T21:45:00Z"/>
        </w:trPr>
        <w:tc>
          <w:tcPr>
            <w:tcW w:w="2798" w:type="dxa"/>
          </w:tcPr>
          <w:p w14:paraId="2BF79C04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662" w:author="sven" w:date="2016-10-11T21:45:00Z"/>
                <w:b/>
              </w:rPr>
            </w:pPr>
            <w:ins w:id="663" w:author="sven" w:date="2016-10-11T21:45:00Z">
              <w:r w:rsidRPr="00475F92">
                <w:rPr>
                  <w:b/>
                </w:rPr>
                <w:t>Actor</w:t>
              </w:r>
            </w:ins>
          </w:p>
        </w:tc>
        <w:tc>
          <w:tcPr>
            <w:tcW w:w="6650" w:type="dxa"/>
          </w:tcPr>
          <w:p w14:paraId="55291A1F" w14:textId="77777777" w:rsidR="00303DD2" w:rsidRDefault="00234D11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664" w:author="sven" w:date="2016-10-11T21:45:00Z"/>
              </w:rPr>
            </w:pPr>
            <w:ins w:id="665" w:author="Windows User" w:date="2016-10-11T22:01:00Z">
              <w:r>
                <w:t>Registered User</w:t>
              </w:r>
            </w:ins>
          </w:p>
        </w:tc>
      </w:tr>
      <w:tr w:rsidR="00303DD2" w14:paraId="0003FB79" w14:textId="77777777" w:rsidTr="00DF0D70">
        <w:trPr>
          <w:ins w:id="666" w:author="sven" w:date="2016-10-11T21:45:00Z"/>
        </w:trPr>
        <w:tc>
          <w:tcPr>
            <w:tcW w:w="2798" w:type="dxa"/>
          </w:tcPr>
          <w:p w14:paraId="2632F34F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667" w:author="sven" w:date="2016-10-11T21:45:00Z"/>
                <w:b/>
              </w:rPr>
            </w:pPr>
            <w:ins w:id="668" w:author="sven" w:date="2016-10-11T21:45:00Z">
              <w:r w:rsidRPr="00475F92">
                <w:rPr>
                  <w:b/>
                </w:rPr>
                <w:t>Description</w:t>
              </w:r>
            </w:ins>
          </w:p>
        </w:tc>
        <w:tc>
          <w:tcPr>
            <w:tcW w:w="6650" w:type="dxa"/>
          </w:tcPr>
          <w:p w14:paraId="0BACD214" w14:textId="77777777" w:rsidR="00303DD2" w:rsidRPr="002C6542" w:rsidRDefault="00CD7862" w:rsidP="00DF0D70">
            <w:pPr>
              <w:pStyle w:val="Text"/>
              <w:rPr>
                <w:ins w:id="669" w:author="sven" w:date="2016-10-11T21:45:00Z"/>
                <w:lang w:val="en-US"/>
              </w:rPr>
            </w:pPr>
            <w:ins w:id="670" w:author="Windows User" w:date="2016-10-11T22:03:00Z">
              <w:r>
                <w:rPr>
                  <w:lang w:val="en-US"/>
                </w:rPr>
                <w:t xml:space="preserve">As a registered user </w:t>
              </w:r>
            </w:ins>
            <w:ins w:id="671" w:author="Windows User" w:date="2016-10-11T22:16:00Z">
              <w:r w:rsidR="00DF753E">
                <w:rPr>
                  <w:lang w:val="en-US"/>
                </w:rPr>
                <w:t>I want to visit the profile of an advertiser</w:t>
              </w:r>
            </w:ins>
            <w:ins w:id="672" w:author="Windows User" w:date="2016-10-11T22:18:00Z">
              <w:r w:rsidR="00DF753E">
                <w:rPr>
                  <w:lang w:val="en-US"/>
                </w:rPr>
                <w:t xml:space="preserve"> to</w:t>
              </w:r>
            </w:ins>
            <w:ins w:id="673" w:author="Windows User" w:date="2016-10-11T22:16:00Z">
              <w:r w:rsidR="00DF753E">
                <w:rPr>
                  <w:lang w:val="en-US"/>
                </w:rPr>
                <w:t xml:space="preserve"> find out more a</w:t>
              </w:r>
            </w:ins>
            <w:ins w:id="674" w:author="Windows User" w:date="2016-10-11T22:18:00Z">
              <w:r w:rsidR="00DF753E">
                <w:rPr>
                  <w:lang w:val="en-US"/>
                </w:rPr>
                <w:t>bout him.</w:t>
              </w:r>
            </w:ins>
          </w:p>
        </w:tc>
      </w:tr>
      <w:tr w:rsidR="00303DD2" w14:paraId="743E55AF" w14:textId="77777777" w:rsidTr="00DF0D70">
        <w:trPr>
          <w:ins w:id="675" w:author="sven" w:date="2016-10-11T21:45:00Z"/>
        </w:trPr>
        <w:tc>
          <w:tcPr>
            <w:tcW w:w="2798" w:type="dxa"/>
          </w:tcPr>
          <w:p w14:paraId="33D2F8E5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676" w:author="sven" w:date="2016-10-11T21:45:00Z"/>
                <w:b/>
              </w:rPr>
            </w:pPr>
            <w:ins w:id="677" w:author="sven" w:date="2016-10-11T21:45:00Z">
              <w:r w:rsidRPr="00475F92">
                <w:rPr>
                  <w:b/>
                </w:rPr>
                <w:t>Trigger</w:t>
              </w:r>
            </w:ins>
          </w:p>
        </w:tc>
        <w:tc>
          <w:tcPr>
            <w:tcW w:w="6650" w:type="dxa"/>
          </w:tcPr>
          <w:p w14:paraId="3FA33BEA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678" w:author="sven" w:date="2016-10-11T21:45:00Z"/>
              </w:rPr>
            </w:pPr>
          </w:p>
        </w:tc>
      </w:tr>
      <w:tr w:rsidR="00303DD2" w14:paraId="3A129D5F" w14:textId="77777777" w:rsidTr="00DF0D70">
        <w:trPr>
          <w:ins w:id="679" w:author="sven" w:date="2016-10-11T21:45:00Z"/>
        </w:trPr>
        <w:tc>
          <w:tcPr>
            <w:tcW w:w="2798" w:type="dxa"/>
          </w:tcPr>
          <w:p w14:paraId="166A22A6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680" w:author="sven" w:date="2016-10-11T21:45:00Z"/>
                <w:b/>
              </w:rPr>
            </w:pPr>
            <w:ins w:id="681" w:author="sven" w:date="2016-10-11T21:45:00Z">
              <w:r w:rsidRPr="00475F92">
                <w:rPr>
                  <w:rFonts w:eastAsia="Arial Unicode MS" w:cs="Arial Unicode MS"/>
                  <w:b/>
                </w:rPr>
                <w:t>Precondition</w:t>
              </w:r>
            </w:ins>
          </w:p>
        </w:tc>
        <w:tc>
          <w:tcPr>
            <w:tcW w:w="6650" w:type="dxa"/>
          </w:tcPr>
          <w:p w14:paraId="00BFE864" w14:textId="77777777" w:rsidR="00DF753E" w:rsidRDefault="00DF753E" w:rsidP="00DF753E">
            <w:pPr>
              <w:pStyle w:val="Text"/>
              <w:numPr>
                <w:ilvl w:val="0"/>
                <w:numId w:val="64"/>
              </w:numPr>
              <w:rPr>
                <w:ins w:id="682" w:author="Windows User" w:date="2016-10-11T22:19:00Z"/>
                <w:lang w:val="en-US"/>
              </w:rPr>
            </w:pPr>
            <w:ins w:id="683" w:author="Windows User" w:date="2016-10-11T22:19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5D42ECA3" w14:textId="77777777" w:rsidR="00DF753E" w:rsidRDefault="00DF753E" w:rsidP="00DF753E">
            <w:pPr>
              <w:pStyle w:val="Text"/>
              <w:numPr>
                <w:ilvl w:val="0"/>
                <w:numId w:val="64"/>
              </w:numPr>
              <w:rPr>
                <w:ins w:id="684" w:author="Windows User" w:date="2016-10-11T22:19:00Z"/>
                <w:lang w:val="en-US"/>
              </w:rPr>
            </w:pPr>
            <w:ins w:id="685" w:author="Windows User" w:date="2016-10-11T22:19:00Z">
              <w:r>
                <w:rPr>
                  <w:lang w:val="en-US"/>
                </w:rPr>
                <w:t>The user has an account on the website</w:t>
              </w:r>
            </w:ins>
          </w:p>
          <w:p w14:paraId="6B7D1EC7" w14:textId="77777777" w:rsidR="00303DD2" w:rsidRPr="00775B4D" w:rsidRDefault="00DF753E">
            <w:pPr>
              <w:pStyle w:val="Text"/>
              <w:numPr>
                <w:ilvl w:val="0"/>
                <w:numId w:val="64"/>
              </w:numPr>
              <w:rPr>
                <w:ins w:id="686" w:author="sven" w:date="2016-10-11T21:45:00Z"/>
                <w:lang w:val="en-US"/>
              </w:rPr>
              <w:pPrChange w:id="687" w:author="Windows User" w:date="2016-10-11T22:19:00Z">
                <w:pPr>
                  <w:pStyle w:val="Text"/>
                </w:pPr>
              </w:pPrChange>
            </w:pPr>
            <w:ins w:id="688" w:author="Windows User" w:date="2016-10-11T22:19:00Z">
              <w:r>
                <w:rPr>
                  <w:lang w:val="en-US"/>
                </w:rPr>
                <w:t>The user is logged in</w:t>
              </w:r>
            </w:ins>
          </w:p>
        </w:tc>
      </w:tr>
      <w:tr w:rsidR="00303DD2" w14:paraId="6D13CC15" w14:textId="77777777" w:rsidTr="00DF0D70">
        <w:trPr>
          <w:ins w:id="689" w:author="sven" w:date="2016-10-11T21:45:00Z"/>
        </w:trPr>
        <w:tc>
          <w:tcPr>
            <w:tcW w:w="2798" w:type="dxa"/>
          </w:tcPr>
          <w:p w14:paraId="772C20B2" w14:textId="77777777" w:rsidR="00303DD2" w:rsidRDefault="00303DD2" w:rsidP="00DF0D70">
            <w:pPr>
              <w:pStyle w:val="Text"/>
              <w:rPr>
                <w:ins w:id="690" w:author="sven" w:date="2016-10-11T21:45:00Z"/>
              </w:rPr>
            </w:pPr>
            <w:ins w:id="691" w:author="sven" w:date="2016-10-11T21:45:00Z">
              <w:r w:rsidRPr="00475F92">
                <w:rPr>
                  <w:rFonts w:eastAsia="Arial Unicode MS" w:cs="Arial Unicode MS"/>
                  <w:b/>
                </w:rPr>
                <w:t>Basic</w:t>
              </w:r>
              <w:r>
                <w:rPr>
                  <w:rFonts w:eastAsia="Arial Unicode MS" w:cs="Arial Unicode MS"/>
                </w:rPr>
                <w:t xml:space="preserve"> </w:t>
              </w:r>
              <w:r w:rsidRPr="00475F92">
                <w:rPr>
                  <w:rFonts w:eastAsia="Arial Unicode MS" w:cs="Arial Unicode MS"/>
                  <w:b/>
                </w:rPr>
                <w:t>Flow</w:t>
              </w:r>
            </w:ins>
          </w:p>
        </w:tc>
        <w:tc>
          <w:tcPr>
            <w:tcW w:w="6650" w:type="dxa"/>
          </w:tcPr>
          <w:p w14:paraId="72EF4F09" w14:textId="77777777" w:rsidR="003B5483" w:rsidRDefault="003B5483" w:rsidP="003B5483">
            <w:pPr>
              <w:pStyle w:val="Text"/>
              <w:numPr>
                <w:ilvl w:val="0"/>
                <w:numId w:val="65"/>
              </w:numPr>
              <w:rPr>
                <w:ins w:id="692" w:author="Windows User" w:date="2016-10-11T22:38:00Z"/>
                <w:lang w:val="en-US"/>
              </w:rPr>
            </w:pPr>
            <w:ins w:id="693" w:author="Windows User" w:date="2016-10-11T22:38:00Z">
              <w:r>
                <w:rPr>
                  <w:lang w:val="en-US"/>
                </w:rPr>
                <w:t>The user searches a promising ad on the Home page or through the Search page by filling in the form</w:t>
              </w:r>
            </w:ins>
          </w:p>
          <w:p w14:paraId="61B80E91" w14:textId="77777777" w:rsidR="00303DD2" w:rsidRPr="00775B4D" w:rsidRDefault="003B5483">
            <w:pPr>
              <w:pStyle w:val="Text"/>
              <w:numPr>
                <w:ilvl w:val="0"/>
                <w:numId w:val="65"/>
              </w:numPr>
              <w:rPr>
                <w:ins w:id="694" w:author="sven" w:date="2016-10-11T21:45:00Z"/>
                <w:lang w:val="en-US"/>
              </w:rPr>
              <w:pPrChange w:id="695" w:author="Windows User" w:date="2016-10-11T22:39:00Z">
                <w:pPr>
                  <w:pStyle w:val="Text"/>
                </w:pPr>
              </w:pPrChange>
            </w:pPr>
            <w:ins w:id="696" w:author="Windows User" w:date="2016-10-11T22:38:00Z">
              <w:r>
                <w:rPr>
                  <w:lang w:val="en-US"/>
                </w:rPr>
                <w:t>On the ads site the user</w:t>
              </w:r>
            </w:ins>
            <w:ins w:id="697" w:author="Windows User" w:date="2016-10-11T22:39:00Z">
              <w:r>
                <w:rPr>
                  <w:lang w:val="en-US"/>
                </w:rPr>
                <w:t xml:space="preserve"> can</w:t>
              </w:r>
            </w:ins>
            <w:ins w:id="698" w:author="Windows User" w:date="2016-10-11T22:38:00Z">
              <w:r>
                <w:rPr>
                  <w:lang w:val="en-US"/>
                </w:rPr>
                <w:t xml:space="preserve"> </w:t>
              </w:r>
            </w:ins>
            <w:ins w:id="699" w:author="Windows User" w:date="2016-10-11T22:39:00Z">
              <w:r>
                <w:rPr>
                  <w:lang w:val="en-US"/>
                </w:rPr>
                <w:t>visit the advertiser’s profile</w:t>
              </w:r>
            </w:ins>
          </w:p>
        </w:tc>
      </w:tr>
      <w:tr w:rsidR="00303DD2" w14:paraId="7F83598D" w14:textId="77777777" w:rsidTr="00DF0D70">
        <w:trPr>
          <w:ins w:id="700" w:author="sven" w:date="2016-10-11T21:45:00Z"/>
        </w:trPr>
        <w:tc>
          <w:tcPr>
            <w:tcW w:w="2798" w:type="dxa"/>
          </w:tcPr>
          <w:p w14:paraId="2B8921B0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01" w:author="sven" w:date="2016-10-11T21:45:00Z"/>
              </w:rPr>
            </w:pPr>
            <w:ins w:id="702" w:author="sven" w:date="2016-10-11T21:45:00Z">
              <w:r w:rsidRPr="00475F92">
                <w:rPr>
                  <w:b/>
                </w:rPr>
                <w:t>Alternative</w:t>
              </w:r>
              <w:r>
                <w:t xml:space="preserve"> </w:t>
              </w:r>
              <w:r w:rsidRPr="00475F92">
                <w:rPr>
                  <w:b/>
                </w:rPr>
                <w:t>Flow</w:t>
              </w:r>
            </w:ins>
          </w:p>
        </w:tc>
        <w:tc>
          <w:tcPr>
            <w:tcW w:w="6650" w:type="dxa"/>
          </w:tcPr>
          <w:p w14:paraId="46DE31AE" w14:textId="77777777" w:rsidR="00303DD2" w:rsidRDefault="003B5483">
            <w:pPr>
              <w:pStyle w:val="Text"/>
              <w:numPr>
                <w:ilvl w:val="0"/>
                <w:numId w:val="66"/>
              </w:numPr>
              <w:rPr>
                <w:ins w:id="703" w:author="Windows User" w:date="2016-10-11T22:41:00Z"/>
                <w:lang w:val="en-US"/>
              </w:rPr>
              <w:pPrChange w:id="704" w:author="Windows User" w:date="2016-10-11T22:40:00Z">
                <w:pPr>
                  <w:pStyle w:val="Text"/>
                </w:pPr>
              </w:pPrChange>
            </w:pPr>
            <w:ins w:id="705" w:author="Windows User" w:date="2016-10-11T22:40:00Z">
              <w:r>
                <w:rPr>
                  <w:lang w:val="en-US"/>
                </w:rPr>
                <w:t xml:space="preserve">The user moves to </w:t>
              </w:r>
            </w:ins>
            <w:ins w:id="706" w:author="Windows User" w:date="2016-10-11T22:41:00Z">
              <w:r>
                <w:rPr>
                  <w:lang w:val="en-US"/>
                </w:rPr>
                <w:t>“Enquiries”</w:t>
              </w:r>
            </w:ins>
            <w:ins w:id="707" w:author="Windows User" w:date="2016-10-11T22:40:00Z">
              <w:r>
                <w:rPr>
                  <w:lang w:val="en-US"/>
                </w:rPr>
                <w:t xml:space="preserve"> page</w:t>
              </w:r>
            </w:ins>
          </w:p>
          <w:p w14:paraId="5524CAC2" w14:textId="77777777" w:rsidR="003B5483" w:rsidRPr="00F977FC" w:rsidRDefault="003B5483">
            <w:pPr>
              <w:pStyle w:val="Text"/>
              <w:numPr>
                <w:ilvl w:val="0"/>
                <w:numId w:val="66"/>
              </w:numPr>
              <w:rPr>
                <w:ins w:id="708" w:author="sven" w:date="2016-10-11T21:45:00Z"/>
                <w:lang w:val="en-US"/>
              </w:rPr>
              <w:pPrChange w:id="709" w:author="Windows User" w:date="2016-10-11T22:40:00Z">
                <w:pPr>
                  <w:pStyle w:val="Text"/>
                </w:pPr>
              </w:pPrChange>
            </w:pPr>
            <w:ins w:id="710" w:author="Windows User" w:date="2016-10-11T22:41:00Z">
              <w:r>
                <w:rPr>
                  <w:lang w:val="en-US"/>
                </w:rPr>
                <w:t>The user can click on the usernames listed in the enqui</w:t>
              </w:r>
              <w:r>
                <w:rPr>
                  <w:lang w:val="en-US"/>
                </w:rPr>
                <w:t>r</w:t>
              </w:r>
              <w:r>
                <w:rPr>
                  <w:lang w:val="en-US"/>
                </w:rPr>
                <w:t>ies</w:t>
              </w:r>
            </w:ins>
          </w:p>
        </w:tc>
      </w:tr>
      <w:tr w:rsidR="00303DD2" w14:paraId="306709AC" w14:textId="77777777" w:rsidTr="00DF0D70">
        <w:trPr>
          <w:ins w:id="711" w:author="sven" w:date="2016-10-11T21:45:00Z"/>
        </w:trPr>
        <w:tc>
          <w:tcPr>
            <w:tcW w:w="2798" w:type="dxa"/>
          </w:tcPr>
          <w:p w14:paraId="6D0F77B2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12" w:author="sven" w:date="2016-10-11T21:45:00Z"/>
              </w:rPr>
            </w:pPr>
            <w:ins w:id="713" w:author="sven" w:date="2016-10-11T21:45:00Z">
              <w:r w:rsidRPr="00475F92">
                <w:rPr>
                  <w:b/>
                </w:rPr>
                <w:t>Specific</w:t>
              </w:r>
              <w:r>
                <w:t xml:space="preserve"> </w:t>
              </w:r>
              <w:r w:rsidRPr="00475F92">
                <w:rPr>
                  <w:b/>
                </w:rPr>
                <w:t>Requirements</w:t>
              </w:r>
            </w:ins>
          </w:p>
        </w:tc>
        <w:tc>
          <w:tcPr>
            <w:tcW w:w="6650" w:type="dxa"/>
          </w:tcPr>
          <w:p w14:paraId="056FE313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14" w:author="sven" w:date="2016-10-11T21:45:00Z"/>
              </w:rPr>
            </w:pPr>
          </w:p>
        </w:tc>
      </w:tr>
      <w:tr w:rsidR="00303DD2" w14:paraId="2CD1659A" w14:textId="77777777" w:rsidTr="00DF0D70">
        <w:trPr>
          <w:ins w:id="715" w:author="sven" w:date="2016-10-11T21:45:00Z"/>
        </w:trPr>
        <w:tc>
          <w:tcPr>
            <w:tcW w:w="2798" w:type="dxa"/>
          </w:tcPr>
          <w:p w14:paraId="7BEAE70B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16" w:author="sven" w:date="2016-10-11T21:45:00Z"/>
                <w:b/>
              </w:rPr>
            </w:pPr>
            <w:ins w:id="717" w:author="sven" w:date="2016-10-11T21:45:00Z">
              <w:r w:rsidRPr="00475F92">
                <w:rPr>
                  <w:b/>
                </w:rPr>
                <w:t>Notes</w:t>
              </w:r>
            </w:ins>
          </w:p>
        </w:tc>
        <w:tc>
          <w:tcPr>
            <w:tcW w:w="6650" w:type="dxa"/>
          </w:tcPr>
          <w:p w14:paraId="7DAE8FD9" w14:textId="77777777" w:rsidR="00303DD2" w:rsidRPr="002C6542" w:rsidRDefault="00303DD2" w:rsidP="00DF0D70">
            <w:pPr>
              <w:pStyle w:val="Text"/>
              <w:rPr>
                <w:ins w:id="718" w:author="sven" w:date="2016-10-11T21:45:00Z"/>
                <w:lang w:val="en-US"/>
              </w:rPr>
            </w:pPr>
          </w:p>
        </w:tc>
      </w:tr>
    </w:tbl>
    <w:p w14:paraId="7833A2D4" w14:textId="77777777" w:rsidR="00303DD2" w:rsidRDefault="00303DD2" w:rsidP="00303DD2">
      <w:pPr>
        <w:rPr>
          <w:ins w:id="719" w:author="sven" w:date="2016-10-11T21:45:00Z"/>
          <w:rFonts w:ascii="Helvetica" w:hAnsi="Helvetica" w:cs="Arial Unicode MS"/>
          <w:color w:val="357CA2"/>
          <w:sz w:val="30"/>
          <w:szCs w:val="30"/>
          <w:u w:color="357CA2"/>
          <w:lang w:val="de-DE" w:eastAsia="de-CH"/>
        </w:rPr>
      </w:pPr>
      <w:ins w:id="720" w:author="sven" w:date="2016-10-11T21:45:00Z">
        <w:r>
          <w:br w:type="page"/>
        </w:r>
      </w:ins>
    </w:p>
    <w:p w14:paraId="6FFA8FB5" w14:textId="77777777" w:rsidR="00303DD2" w:rsidRDefault="00303DD2" w:rsidP="00303DD2">
      <w:pPr>
        <w:pStyle w:val="berschrift2"/>
        <w:numPr>
          <w:ilvl w:val="0"/>
          <w:numId w:val="8"/>
        </w:numPr>
        <w:rPr>
          <w:ins w:id="721" w:author="sven" w:date="2016-10-11T21:45:00Z"/>
        </w:rPr>
      </w:pPr>
      <w:ins w:id="722" w:author="sven" w:date="2016-10-11T21:45:00Z">
        <w:r>
          <w:lastRenderedPageBreak/>
          <w:t>Write Message</w:t>
        </w:r>
      </w:ins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303DD2" w14:paraId="02EC1DAC" w14:textId="77777777" w:rsidTr="00DF0D70">
        <w:trPr>
          <w:ins w:id="723" w:author="sven" w:date="2016-10-11T21:45:00Z"/>
        </w:trPr>
        <w:tc>
          <w:tcPr>
            <w:tcW w:w="2798" w:type="dxa"/>
          </w:tcPr>
          <w:p w14:paraId="7A67F3C8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24" w:author="sven" w:date="2016-10-11T21:45:00Z"/>
                <w:b/>
              </w:rPr>
            </w:pPr>
            <w:ins w:id="725" w:author="sven" w:date="2016-10-11T21:45:00Z">
              <w:r w:rsidRPr="00475F92">
                <w:rPr>
                  <w:b/>
                </w:rPr>
                <w:t>Actor</w:t>
              </w:r>
            </w:ins>
          </w:p>
        </w:tc>
        <w:tc>
          <w:tcPr>
            <w:tcW w:w="6650" w:type="dxa"/>
          </w:tcPr>
          <w:p w14:paraId="0100488E" w14:textId="77777777" w:rsidR="00303DD2" w:rsidRDefault="00DF0D70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26" w:author="sven" w:date="2016-10-11T21:45:00Z"/>
              </w:rPr>
            </w:pPr>
            <w:ins w:id="727" w:author="Windows User" w:date="2016-10-11T22:54:00Z">
              <w:r>
                <w:t>Registered User</w:t>
              </w:r>
            </w:ins>
          </w:p>
        </w:tc>
      </w:tr>
      <w:tr w:rsidR="00303DD2" w14:paraId="1AA10180" w14:textId="77777777" w:rsidTr="00DF0D70">
        <w:trPr>
          <w:ins w:id="728" w:author="sven" w:date="2016-10-11T21:45:00Z"/>
        </w:trPr>
        <w:tc>
          <w:tcPr>
            <w:tcW w:w="2798" w:type="dxa"/>
          </w:tcPr>
          <w:p w14:paraId="373AF7CC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29" w:author="sven" w:date="2016-10-11T21:45:00Z"/>
                <w:b/>
              </w:rPr>
            </w:pPr>
            <w:ins w:id="730" w:author="sven" w:date="2016-10-11T21:45:00Z">
              <w:r w:rsidRPr="00475F92">
                <w:rPr>
                  <w:b/>
                </w:rPr>
                <w:t>Description</w:t>
              </w:r>
            </w:ins>
          </w:p>
        </w:tc>
        <w:tc>
          <w:tcPr>
            <w:tcW w:w="6650" w:type="dxa"/>
          </w:tcPr>
          <w:p w14:paraId="6C4127CE" w14:textId="77777777" w:rsidR="00303DD2" w:rsidRPr="002C6542" w:rsidRDefault="00DF0D70">
            <w:pPr>
              <w:pStyle w:val="Text"/>
              <w:rPr>
                <w:ins w:id="731" w:author="sven" w:date="2016-10-11T21:45:00Z"/>
                <w:lang w:val="en-US"/>
              </w:rPr>
            </w:pPr>
            <w:ins w:id="732" w:author="Windows User" w:date="2016-10-11T22:54:00Z">
              <w:r>
                <w:rPr>
                  <w:lang w:val="en-US"/>
                </w:rPr>
                <w:t xml:space="preserve">As a registered user I </w:t>
              </w:r>
            </w:ins>
            <w:ins w:id="733" w:author="Windows User" w:date="2016-10-11T23:07:00Z">
              <w:r>
                <w:rPr>
                  <w:lang w:val="en-US"/>
                </w:rPr>
                <w:t>want to</w:t>
              </w:r>
            </w:ins>
            <w:ins w:id="734" w:author="Windows User" w:date="2016-10-11T22:55:00Z">
              <w:r>
                <w:rPr>
                  <w:lang w:val="en-US"/>
                </w:rPr>
                <w:t xml:space="preserve"> write messages to other registered users especially to advertisers.</w:t>
              </w:r>
            </w:ins>
          </w:p>
        </w:tc>
      </w:tr>
      <w:tr w:rsidR="00303DD2" w14:paraId="5FB2F092" w14:textId="77777777" w:rsidTr="00DF0D70">
        <w:trPr>
          <w:ins w:id="735" w:author="sven" w:date="2016-10-11T21:45:00Z"/>
        </w:trPr>
        <w:tc>
          <w:tcPr>
            <w:tcW w:w="2798" w:type="dxa"/>
          </w:tcPr>
          <w:p w14:paraId="2DC34220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36" w:author="sven" w:date="2016-10-11T21:45:00Z"/>
                <w:b/>
              </w:rPr>
            </w:pPr>
            <w:ins w:id="737" w:author="sven" w:date="2016-10-11T21:45:00Z">
              <w:r w:rsidRPr="00475F92">
                <w:rPr>
                  <w:b/>
                </w:rPr>
                <w:t>Trigger</w:t>
              </w:r>
            </w:ins>
          </w:p>
        </w:tc>
        <w:tc>
          <w:tcPr>
            <w:tcW w:w="6650" w:type="dxa"/>
          </w:tcPr>
          <w:p w14:paraId="36CC8910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38" w:author="sven" w:date="2016-10-11T21:45:00Z"/>
              </w:rPr>
            </w:pPr>
          </w:p>
        </w:tc>
      </w:tr>
      <w:tr w:rsidR="00303DD2" w14:paraId="213F2673" w14:textId="77777777" w:rsidTr="00DF0D70">
        <w:trPr>
          <w:ins w:id="739" w:author="sven" w:date="2016-10-11T21:45:00Z"/>
        </w:trPr>
        <w:tc>
          <w:tcPr>
            <w:tcW w:w="2798" w:type="dxa"/>
          </w:tcPr>
          <w:p w14:paraId="6EC3EEFF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40" w:author="sven" w:date="2016-10-11T21:45:00Z"/>
                <w:b/>
              </w:rPr>
            </w:pPr>
            <w:ins w:id="741" w:author="sven" w:date="2016-10-11T21:45:00Z">
              <w:r w:rsidRPr="00475F92">
                <w:rPr>
                  <w:rFonts w:eastAsia="Arial Unicode MS" w:cs="Arial Unicode MS"/>
                  <w:b/>
                </w:rPr>
                <w:t>Precondition</w:t>
              </w:r>
            </w:ins>
          </w:p>
        </w:tc>
        <w:tc>
          <w:tcPr>
            <w:tcW w:w="6650" w:type="dxa"/>
          </w:tcPr>
          <w:p w14:paraId="6DB4A44B" w14:textId="77777777" w:rsidR="00010BA3" w:rsidRDefault="00010BA3" w:rsidP="00010BA3">
            <w:pPr>
              <w:pStyle w:val="Text"/>
              <w:numPr>
                <w:ilvl w:val="0"/>
                <w:numId w:val="67"/>
              </w:numPr>
              <w:rPr>
                <w:ins w:id="742" w:author="Windows User" w:date="2016-10-11T23:07:00Z"/>
                <w:lang w:val="en-US"/>
              </w:rPr>
            </w:pPr>
            <w:ins w:id="743" w:author="Windows User" w:date="2016-10-11T23:07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460FD498" w14:textId="77777777" w:rsidR="00010BA3" w:rsidRDefault="00010BA3" w:rsidP="00010BA3">
            <w:pPr>
              <w:pStyle w:val="Text"/>
              <w:numPr>
                <w:ilvl w:val="0"/>
                <w:numId w:val="67"/>
              </w:numPr>
              <w:rPr>
                <w:ins w:id="744" w:author="Windows User" w:date="2016-10-11T23:07:00Z"/>
                <w:lang w:val="en-US"/>
              </w:rPr>
            </w:pPr>
            <w:ins w:id="745" w:author="Windows User" w:date="2016-10-11T23:07:00Z">
              <w:r>
                <w:rPr>
                  <w:lang w:val="en-US"/>
                </w:rPr>
                <w:t>The user has an account on the website</w:t>
              </w:r>
            </w:ins>
          </w:p>
          <w:p w14:paraId="685BB517" w14:textId="77777777" w:rsidR="00303DD2" w:rsidRPr="00775B4D" w:rsidRDefault="00010BA3">
            <w:pPr>
              <w:pStyle w:val="Text"/>
              <w:numPr>
                <w:ilvl w:val="0"/>
                <w:numId w:val="67"/>
              </w:numPr>
              <w:rPr>
                <w:ins w:id="746" w:author="sven" w:date="2016-10-11T21:45:00Z"/>
                <w:lang w:val="en-US"/>
              </w:rPr>
              <w:pPrChange w:id="747" w:author="Windows User" w:date="2016-10-11T23:07:00Z">
                <w:pPr>
                  <w:pStyle w:val="Text"/>
                </w:pPr>
              </w:pPrChange>
            </w:pPr>
            <w:ins w:id="748" w:author="Windows User" w:date="2016-10-11T23:07:00Z">
              <w:r>
                <w:rPr>
                  <w:lang w:val="en-US"/>
                </w:rPr>
                <w:t>The user is logged in</w:t>
              </w:r>
            </w:ins>
          </w:p>
        </w:tc>
      </w:tr>
      <w:tr w:rsidR="00303DD2" w14:paraId="4C18B5F2" w14:textId="77777777" w:rsidTr="00DF0D70">
        <w:trPr>
          <w:ins w:id="749" w:author="sven" w:date="2016-10-11T21:45:00Z"/>
        </w:trPr>
        <w:tc>
          <w:tcPr>
            <w:tcW w:w="2798" w:type="dxa"/>
          </w:tcPr>
          <w:p w14:paraId="0EB2BD42" w14:textId="77777777" w:rsidR="00303DD2" w:rsidRDefault="00303DD2" w:rsidP="00DF0D70">
            <w:pPr>
              <w:pStyle w:val="Text"/>
              <w:rPr>
                <w:ins w:id="750" w:author="sven" w:date="2016-10-11T21:45:00Z"/>
              </w:rPr>
            </w:pPr>
            <w:ins w:id="751" w:author="sven" w:date="2016-10-11T21:45:00Z">
              <w:r w:rsidRPr="00475F92">
                <w:rPr>
                  <w:rFonts w:eastAsia="Arial Unicode MS" w:cs="Arial Unicode MS"/>
                  <w:b/>
                </w:rPr>
                <w:t>Basic</w:t>
              </w:r>
              <w:r>
                <w:rPr>
                  <w:rFonts w:eastAsia="Arial Unicode MS" w:cs="Arial Unicode MS"/>
                </w:rPr>
                <w:t xml:space="preserve"> </w:t>
              </w:r>
              <w:r w:rsidRPr="00475F92">
                <w:rPr>
                  <w:rFonts w:eastAsia="Arial Unicode MS" w:cs="Arial Unicode MS"/>
                  <w:b/>
                </w:rPr>
                <w:t>Flow</w:t>
              </w:r>
            </w:ins>
          </w:p>
        </w:tc>
        <w:tc>
          <w:tcPr>
            <w:tcW w:w="6650" w:type="dxa"/>
          </w:tcPr>
          <w:p w14:paraId="7A133848" w14:textId="77777777" w:rsidR="00303DD2" w:rsidRDefault="000D63B5">
            <w:pPr>
              <w:pStyle w:val="Text"/>
              <w:numPr>
                <w:ilvl w:val="0"/>
                <w:numId w:val="69"/>
              </w:numPr>
              <w:rPr>
                <w:ins w:id="752" w:author="Windows User" w:date="2016-10-11T23:08:00Z"/>
                <w:lang w:val="en-US"/>
              </w:rPr>
              <w:pPrChange w:id="753" w:author="Windows User" w:date="2016-10-11T23:08:00Z">
                <w:pPr>
                  <w:pStyle w:val="Text"/>
                </w:pPr>
              </w:pPrChange>
            </w:pPr>
            <w:ins w:id="754" w:author="Windows User" w:date="2016-10-11T23:08:00Z">
              <w:r>
                <w:rPr>
                  <w:lang w:val="en-US"/>
                </w:rPr>
                <w:t xml:space="preserve">The user </w:t>
              </w:r>
            </w:ins>
            <w:ins w:id="755" w:author="Windows User" w:date="2016-10-11T23:07:00Z">
              <w:r>
                <w:rPr>
                  <w:lang w:val="en-US"/>
                </w:rPr>
                <w:t>visit</w:t>
              </w:r>
            </w:ins>
            <w:ins w:id="756" w:author="Windows User" w:date="2016-10-11T23:08:00Z">
              <w:r>
                <w:rPr>
                  <w:lang w:val="en-US"/>
                </w:rPr>
                <w:t>s</w:t>
              </w:r>
            </w:ins>
            <w:ins w:id="757" w:author="Windows User" w:date="2016-10-11T23:07:00Z">
              <w:r>
                <w:rPr>
                  <w:lang w:val="en-US"/>
                </w:rPr>
                <w:t xml:space="preserve"> the profile of the </w:t>
              </w:r>
            </w:ins>
            <w:ins w:id="758" w:author="Windows User" w:date="2016-10-11T23:08:00Z">
              <w:r>
                <w:rPr>
                  <w:lang w:val="en-US"/>
                </w:rPr>
                <w:t xml:space="preserve">desired user and clicks on the </w:t>
              </w:r>
            </w:ins>
            <w:ins w:id="759" w:author="Windows User" w:date="2016-10-11T23:09:00Z">
              <w:r>
                <w:rPr>
                  <w:lang w:val="en-US"/>
                </w:rPr>
                <w:t>“</w:t>
              </w:r>
            </w:ins>
            <w:ins w:id="760" w:author="Windows User" w:date="2016-10-11T23:08:00Z">
              <w:r>
                <w:rPr>
                  <w:lang w:val="en-US"/>
                </w:rPr>
                <w:t>Message button</w:t>
              </w:r>
            </w:ins>
            <w:ins w:id="761" w:author="Windows User" w:date="2016-10-11T23:09:00Z">
              <w:r>
                <w:rPr>
                  <w:lang w:val="en-US"/>
                </w:rPr>
                <w:t>” and the message window opens</w:t>
              </w:r>
            </w:ins>
          </w:p>
          <w:p w14:paraId="4E6321E9" w14:textId="77777777" w:rsidR="000D63B5" w:rsidRPr="00775B4D" w:rsidRDefault="000D63B5">
            <w:pPr>
              <w:pStyle w:val="Text"/>
              <w:numPr>
                <w:ilvl w:val="0"/>
                <w:numId w:val="69"/>
              </w:numPr>
              <w:rPr>
                <w:ins w:id="762" w:author="sven" w:date="2016-10-11T21:45:00Z"/>
                <w:lang w:val="en-US"/>
              </w:rPr>
              <w:pPrChange w:id="763" w:author="Windows User" w:date="2016-10-11T23:08:00Z">
                <w:pPr>
                  <w:pStyle w:val="Text"/>
                </w:pPr>
              </w:pPrChange>
            </w:pPr>
            <w:ins w:id="764" w:author="Windows User" w:date="2016-10-11T23:08:00Z">
              <w:r>
                <w:rPr>
                  <w:lang w:val="en-US"/>
                </w:rPr>
                <w:t xml:space="preserve">The user </w:t>
              </w:r>
            </w:ins>
            <w:ins w:id="765" w:author="Windows User" w:date="2016-10-11T23:09:00Z">
              <w:r>
                <w:rPr>
                  <w:lang w:val="en-US"/>
                </w:rPr>
                <w:t xml:space="preserve">adds a subject and </w:t>
              </w:r>
            </w:ins>
            <w:ins w:id="766" w:author="Windows User" w:date="2016-10-11T23:11:00Z">
              <w:r w:rsidR="003D7DF5">
                <w:rPr>
                  <w:lang w:val="en-US"/>
                </w:rPr>
                <w:t xml:space="preserve">a </w:t>
              </w:r>
            </w:ins>
            <w:ins w:id="767" w:author="Windows User" w:date="2016-10-11T23:09:00Z">
              <w:r>
                <w:rPr>
                  <w:lang w:val="en-US"/>
                </w:rPr>
                <w:t xml:space="preserve">message </w:t>
              </w:r>
            </w:ins>
            <w:ins w:id="768" w:author="Windows User" w:date="2016-10-11T23:10:00Z">
              <w:r>
                <w:rPr>
                  <w:lang w:val="en-US"/>
                </w:rPr>
                <w:t>and clicks on “Send”</w:t>
              </w:r>
            </w:ins>
          </w:p>
        </w:tc>
      </w:tr>
      <w:tr w:rsidR="00303DD2" w14:paraId="472479FA" w14:textId="77777777" w:rsidTr="00DF0D70">
        <w:trPr>
          <w:ins w:id="769" w:author="sven" w:date="2016-10-11T21:45:00Z"/>
        </w:trPr>
        <w:tc>
          <w:tcPr>
            <w:tcW w:w="2798" w:type="dxa"/>
          </w:tcPr>
          <w:p w14:paraId="6B08D7A2" w14:textId="77777777" w:rsidR="00303DD2" w:rsidRPr="000D63B5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70" w:author="sven" w:date="2016-10-11T21:45:00Z"/>
                <w:lang w:val="en-US"/>
                <w:rPrChange w:id="771" w:author="Windows User" w:date="2016-10-11T23:09:00Z">
                  <w:rPr>
                    <w:ins w:id="772" w:author="sven" w:date="2016-10-11T21:45:00Z"/>
                    <w:lang w:eastAsia="en-US"/>
                  </w:rPr>
                </w:rPrChange>
              </w:rPr>
            </w:pPr>
            <w:ins w:id="773" w:author="sven" w:date="2016-10-11T21:45:00Z">
              <w:r w:rsidRPr="000D63B5">
                <w:rPr>
                  <w:b/>
                  <w:lang w:val="en-US"/>
                  <w:rPrChange w:id="774" w:author="Windows User" w:date="2016-10-11T23:09:00Z">
                    <w:rPr>
                      <w:b/>
                    </w:rPr>
                  </w:rPrChange>
                </w:rPr>
                <w:t>Alternative</w:t>
              </w:r>
              <w:r w:rsidRPr="000D63B5">
                <w:rPr>
                  <w:lang w:val="en-US"/>
                  <w:rPrChange w:id="775" w:author="Windows User" w:date="2016-10-11T23:09:00Z">
                    <w:rPr/>
                  </w:rPrChange>
                </w:rPr>
                <w:t xml:space="preserve"> </w:t>
              </w:r>
              <w:r w:rsidRPr="000D63B5">
                <w:rPr>
                  <w:b/>
                  <w:lang w:val="en-US"/>
                  <w:rPrChange w:id="776" w:author="Windows User" w:date="2016-10-11T23:09:00Z">
                    <w:rPr>
                      <w:b/>
                    </w:rPr>
                  </w:rPrChange>
                </w:rPr>
                <w:t>Flow</w:t>
              </w:r>
            </w:ins>
          </w:p>
        </w:tc>
        <w:tc>
          <w:tcPr>
            <w:tcW w:w="6650" w:type="dxa"/>
          </w:tcPr>
          <w:p w14:paraId="4D455012" w14:textId="77777777" w:rsidR="00303DD2" w:rsidRDefault="003D7DF5">
            <w:pPr>
              <w:pStyle w:val="Text"/>
              <w:numPr>
                <w:ilvl w:val="0"/>
                <w:numId w:val="70"/>
              </w:numPr>
              <w:rPr>
                <w:ins w:id="777" w:author="Windows User" w:date="2016-10-11T23:10:00Z"/>
                <w:lang w:val="en-US"/>
              </w:rPr>
              <w:pPrChange w:id="778" w:author="Windows User" w:date="2016-10-11T23:10:00Z">
                <w:pPr>
                  <w:pStyle w:val="Text"/>
                </w:pPr>
              </w:pPrChange>
            </w:pPr>
            <w:ins w:id="779" w:author="Windows User" w:date="2016-10-11T23:10:00Z">
              <w:r>
                <w:rPr>
                  <w:lang w:val="en-US"/>
                </w:rPr>
                <w:t>The user moves to the “Messages” page and clicks on</w:t>
              </w:r>
            </w:ins>
            <w:ins w:id="780" w:author="Windows User" w:date="2016-10-11T23:11:00Z">
              <w:r>
                <w:rPr>
                  <w:lang w:val="en-US"/>
                </w:rPr>
                <w:t xml:space="preserve"> “New” on the left</w:t>
              </w:r>
            </w:ins>
          </w:p>
          <w:p w14:paraId="771DA3DE" w14:textId="77777777" w:rsidR="003D7DF5" w:rsidRPr="00F977FC" w:rsidRDefault="003D7DF5">
            <w:pPr>
              <w:pStyle w:val="Text"/>
              <w:numPr>
                <w:ilvl w:val="0"/>
                <w:numId w:val="70"/>
              </w:numPr>
              <w:rPr>
                <w:ins w:id="781" w:author="sven" w:date="2016-10-11T21:45:00Z"/>
                <w:lang w:val="en-US"/>
              </w:rPr>
              <w:pPrChange w:id="782" w:author="Windows User" w:date="2016-10-11T23:10:00Z">
                <w:pPr>
                  <w:pStyle w:val="Text"/>
                </w:pPr>
              </w:pPrChange>
            </w:pPr>
            <w:ins w:id="783" w:author="Windows User" w:date="2016-10-11T23:11:00Z">
              <w:r>
                <w:rPr>
                  <w:lang w:val="en-US"/>
                </w:rPr>
                <w:t>The user adds a subject and a message and clicks on “Send”</w:t>
              </w:r>
            </w:ins>
          </w:p>
        </w:tc>
      </w:tr>
      <w:tr w:rsidR="00303DD2" w14:paraId="116CF593" w14:textId="77777777" w:rsidTr="00DF0D70">
        <w:trPr>
          <w:ins w:id="784" w:author="sven" w:date="2016-10-11T21:45:00Z"/>
        </w:trPr>
        <w:tc>
          <w:tcPr>
            <w:tcW w:w="2798" w:type="dxa"/>
          </w:tcPr>
          <w:p w14:paraId="5D684F40" w14:textId="77777777" w:rsidR="00303DD2" w:rsidRPr="000D63B5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85" w:author="sven" w:date="2016-10-11T21:45:00Z"/>
                <w:lang w:val="en-US"/>
                <w:rPrChange w:id="786" w:author="Windows User" w:date="2016-10-11T23:09:00Z">
                  <w:rPr>
                    <w:ins w:id="787" w:author="sven" w:date="2016-10-11T21:45:00Z"/>
                    <w:lang w:eastAsia="en-US"/>
                  </w:rPr>
                </w:rPrChange>
              </w:rPr>
            </w:pPr>
            <w:ins w:id="788" w:author="sven" w:date="2016-10-11T21:45:00Z">
              <w:r w:rsidRPr="000D63B5">
                <w:rPr>
                  <w:b/>
                  <w:lang w:val="en-US"/>
                  <w:rPrChange w:id="789" w:author="Windows User" w:date="2016-10-11T23:09:00Z">
                    <w:rPr>
                      <w:b/>
                    </w:rPr>
                  </w:rPrChange>
                </w:rPr>
                <w:t>Specific</w:t>
              </w:r>
              <w:r w:rsidRPr="000D63B5">
                <w:rPr>
                  <w:lang w:val="en-US"/>
                  <w:rPrChange w:id="790" w:author="Windows User" w:date="2016-10-11T23:09:00Z">
                    <w:rPr/>
                  </w:rPrChange>
                </w:rPr>
                <w:t xml:space="preserve"> </w:t>
              </w:r>
              <w:r w:rsidRPr="000D63B5">
                <w:rPr>
                  <w:b/>
                  <w:lang w:val="en-US"/>
                  <w:rPrChange w:id="791" w:author="Windows User" w:date="2016-10-11T23:09:00Z">
                    <w:rPr>
                      <w:b/>
                    </w:rPr>
                  </w:rPrChange>
                </w:rPr>
                <w:t>Requirements</w:t>
              </w:r>
            </w:ins>
          </w:p>
        </w:tc>
        <w:tc>
          <w:tcPr>
            <w:tcW w:w="6650" w:type="dxa"/>
          </w:tcPr>
          <w:p w14:paraId="05B52584" w14:textId="77777777" w:rsidR="00303DD2" w:rsidRPr="000D63B5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92" w:author="sven" w:date="2016-10-11T21:45:00Z"/>
                <w:lang w:val="en-US"/>
                <w:rPrChange w:id="793" w:author="Windows User" w:date="2016-10-11T23:09:00Z">
                  <w:rPr>
                    <w:ins w:id="794" w:author="sven" w:date="2016-10-11T21:45:00Z"/>
                    <w:lang w:eastAsia="en-US"/>
                  </w:rPr>
                </w:rPrChange>
              </w:rPr>
            </w:pPr>
          </w:p>
        </w:tc>
      </w:tr>
      <w:tr w:rsidR="00303DD2" w14:paraId="5F0C027C" w14:textId="77777777" w:rsidTr="00DF0D70">
        <w:trPr>
          <w:ins w:id="795" w:author="sven" w:date="2016-10-11T21:45:00Z"/>
        </w:trPr>
        <w:tc>
          <w:tcPr>
            <w:tcW w:w="2798" w:type="dxa"/>
          </w:tcPr>
          <w:p w14:paraId="1C15B9DC" w14:textId="77777777" w:rsidR="00303DD2" w:rsidRPr="000D63B5" w:rsidRDefault="00303DD2" w:rsidP="00DF0D7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796" w:author="sven" w:date="2016-10-11T21:45:00Z"/>
                <w:b/>
                <w:lang w:val="en-US"/>
                <w:rPrChange w:id="797" w:author="Windows User" w:date="2016-10-11T23:09:00Z">
                  <w:rPr>
                    <w:ins w:id="798" w:author="sven" w:date="2016-10-11T21:45:00Z"/>
                    <w:b/>
                  </w:rPr>
                </w:rPrChange>
              </w:rPr>
            </w:pPr>
            <w:ins w:id="799" w:author="sven" w:date="2016-10-11T21:45:00Z">
              <w:r w:rsidRPr="000D63B5">
                <w:rPr>
                  <w:b/>
                  <w:lang w:val="en-US"/>
                  <w:rPrChange w:id="800" w:author="Windows User" w:date="2016-10-11T23:09:00Z">
                    <w:rPr>
                      <w:b/>
                    </w:rPr>
                  </w:rPrChange>
                </w:rPr>
                <w:t>Notes</w:t>
              </w:r>
            </w:ins>
          </w:p>
        </w:tc>
        <w:tc>
          <w:tcPr>
            <w:tcW w:w="6650" w:type="dxa"/>
          </w:tcPr>
          <w:p w14:paraId="0887DBE8" w14:textId="77777777" w:rsidR="00303DD2" w:rsidRPr="002C6542" w:rsidRDefault="00D753D9" w:rsidP="00DF0D70">
            <w:pPr>
              <w:pStyle w:val="Text"/>
              <w:rPr>
                <w:ins w:id="801" w:author="sven" w:date="2016-10-11T21:45:00Z"/>
                <w:lang w:val="en-US"/>
              </w:rPr>
            </w:pPr>
            <w:ins w:id="802" w:author="Windows User" w:date="2016-10-11T23:13:00Z">
              <w:r>
                <w:rPr>
                  <w:lang w:val="en-US"/>
                </w:rPr>
                <w:t>This Basic Flow chosen because it seems to be the common way to send messages</w:t>
              </w:r>
            </w:ins>
            <w:ins w:id="803" w:author="Windows User" w:date="2016-10-11T23:14:00Z">
              <w:r>
                <w:rPr>
                  <w:lang w:val="en-US"/>
                </w:rPr>
                <w:t xml:space="preserve"> compared to the Alternative Flow</w:t>
              </w:r>
            </w:ins>
          </w:p>
        </w:tc>
      </w:tr>
    </w:tbl>
    <w:p w14:paraId="6AC83985" w14:textId="77777777" w:rsidR="00303DD2" w:rsidRPr="000D63B5" w:rsidRDefault="00303DD2" w:rsidP="00303DD2">
      <w:pPr>
        <w:rPr>
          <w:ins w:id="804" w:author="sven" w:date="2016-10-11T21:45:00Z"/>
          <w:rFonts w:ascii="Helvetica" w:hAnsi="Helvetica" w:cs="Arial Unicode MS"/>
          <w:color w:val="357CA2"/>
          <w:sz w:val="30"/>
          <w:szCs w:val="30"/>
          <w:u w:color="357CA2"/>
          <w:lang w:eastAsia="de-CH"/>
          <w:rPrChange w:id="805" w:author="Windows User" w:date="2016-10-11T23:09:00Z">
            <w:rPr>
              <w:ins w:id="806" w:author="sven" w:date="2016-10-11T21:45:00Z"/>
              <w:rFonts w:ascii="Helvetica" w:hAnsi="Helvetica" w:cs="Arial Unicode MS"/>
              <w:color w:val="357CA2"/>
              <w:sz w:val="30"/>
              <w:szCs w:val="30"/>
              <w:u w:color="357CA2"/>
              <w:lang w:val="de-DE" w:eastAsia="de-CH"/>
            </w:rPr>
          </w:rPrChange>
        </w:rPr>
      </w:pPr>
      <w:ins w:id="807" w:author="sven" w:date="2016-10-11T21:45:00Z">
        <w:r>
          <w:br w:type="page"/>
        </w:r>
      </w:ins>
    </w:p>
    <w:p w14:paraId="1E53816E" w14:textId="77777777" w:rsidR="00303DD2" w:rsidRPr="000D63B5" w:rsidRDefault="00303DD2" w:rsidP="00303DD2">
      <w:pPr>
        <w:pStyle w:val="berschrift2"/>
        <w:numPr>
          <w:ilvl w:val="0"/>
          <w:numId w:val="8"/>
        </w:numPr>
        <w:rPr>
          <w:ins w:id="808" w:author="sven" w:date="2016-10-11T21:45:00Z"/>
          <w:lang w:val="en-US"/>
          <w:rPrChange w:id="809" w:author="Windows User" w:date="2016-10-11T23:09:00Z">
            <w:rPr>
              <w:ins w:id="810" w:author="sven" w:date="2016-10-11T21:45:00Z"/>
            </w:rPr>
          </w:rPrChange>
        </w:rPr>
      </w:pPr>
      <w:ins w:id="811" w:author="sven" w:date="2016-10-11T21:45:00Z">
        <w:r w:rsidRPr="000D63B5">
          <w:rPr>
            <w:lang w:val="en-US"/>
            <w:rPrChange w:id="812" w:author="Windows User" w:date="2016-10-11T23:09:00Z">
              <w:rPr/>
            </w:rPrChange>
          </w:rPr>
          <w:lastRenderedPageBreak/>
          <w:t>Read Message</w:t>
        </w:r>
      </w:ins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303DD2" w14:paraId="6B8BC8F0" w14:textId="77777777" w:rsidTr="00DF0D70">
        <w:trPr>
          <w:ins w:id="813" w:author="sven" w:date="2016-10-11T21:45:00Z"/>
        </w:trPr>
        <w:tc>
          <w:tcPr>
            <w:tcW w:w="2798" w:type="dxa"/>
          </w:tcPr>
          <w:p w14:paraId="049911D6" w14:textId="77777777" w:rsidR="00303DD2" w:rsidRPr="000D63B5" w:rsidRDefault="00303DD2" w:rsidP="00DF0D7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14" w:author="sven" w:date="2016-10-11T21:45:00Z"/>
                <w:b/>
                <w:lang w:val="en-US"/>
                <w:rPrChange w:id="815" w:author="Windows User" w:date="2016-10-11T23:09:00Z">
                  <w:rPr>
                    <w:ins w:id="816" w:author="sven" w:date="2016-10-11T21:45:00Z"/>
                    <w:b/>
                  </w:rPr>
                </w:rPrChange>
              </w:rPr>
            </w:pPr>
            <w:ins w:id="817" w:author="sven" w:date="2016-10-11T21:45:00Z">
              <w:r w:rsidRPr="000D63B5">
                <w:rPr>
                  <w:b/>
                  <w:lang w:val="en-US"/>
                  <w:rPrChange w:id="818" w:author="Windows User" w:date="2016-10-11T23:09:00Z">
                    <w:rPr>
                      <w:b/>
                    </w:rPr>
                  </w:rPrChange>
                </w:rPr>
                <w:t>Actor</w:t>
              </w:r>
            </w:ins>
          </w:p>
        </w:tc>
        <w:tc>
          <w:tcPr>
            <w:tcW w:w="6650" w:type="dxa"/>
          </w:tcPr>
          <w:p w14:paraId="7F4DED0B" w14:textId="77777777" w:rsidR="00303DD2" w:rsidRPr="000D63B5" w:rsidRDefault="00D753D9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19" w:author="sven" w:date="2016-10-11T21:45:00Z"/>
                <w:lang w:val="en-US"/>
                <w:rPrChange w:id="820" w:author="Windows User" w:date="2016-10-11T23:09:00Z">
                  <w:rPr>
                    <w:ins w:id="821" w:author="sven" w:date="2016-10-11T21:45:00Z"/>
                    <w:lang w:eastAsia="en-US"/>
                  </w:rPr>
                </w:rPrChange>
              </w:rPr>
            </w:pPr>
            <w:ins w:id="822" w:author="Windows User" w:date="2016-10-11T23:11:00Z">
              <w:r>
                <w:rPr>
                  <w:lang w:val="en-US"/>
                </w:rPr>
                <w:t>Registered User</w:t>
              </w:r>
            </w:ins>
          </w:p>
        </w:tc>
      </w:tr>
      <w:tr w:rsidR="00303DD2" w14:paraId="335AD3CB" w14:textId="77777777" w:rsidTr="00DF0D70">
        <w:trPr>
          <w:ins w:id="823" w:author="sven" w:date="2016-10-11T21:45:00Z"/>
        </w:trPr>
        <w:tc>
          <w:tcPr>
            <w:tcW w:w="2798" w:type="dxa"/>
          </w:tcPr>
          <w:p w14:paraId="6CA88876" w14:textId="77777777" w:rsidR="00303DD2" w:rsidRPr="000D63B5" w:rsidRDefault="00303DD2" w:rsidP="00DF0D70">
            <w:pPr>
              <w:pStyle w:val="Text"/>
              <w:keepNext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24" w:author="sven" w:date="2016-10-11T21:45:00Z"/>
                <w:b/>
                <w:lang w:val="en-US"/>
                <w:rPrChange w:id="825" w:author="Windows User" w:date="2016-10-11T23:09:00Z">
                  <w:rPr>
                    <w:ins w:id="826" w:author="sven" w:date="2016-10-11T21:45:00Z"/>
                    <w:b/>
                  </w:rPr>
                </w:rPrChange>
              </w:rPr>
            </w:pPr>
            <w:ins w:id="827" w:author="sven" w:date="2016-10-11T21:45:00Z">
              <w:r w:rsidRPr="000D63B5">
                <w:rPr>
                  <w:b/>
                  <w:lang w:val="en-US"/>
                  <w:rPrChange w:id="828" w:author="Windows User" w:date="2016-10-11T23:09:00Z">
                    <w:rPr>
                      <w:b/>
                    </w:rPr>
                  </w:rPrChange>
                </w:rPr>
                <w:t>Description</w:t>
              </w:r>
            </w:ins>
          </w:p>
        </w:tc>
        <w:tc>
          <w:tcPr>
            <w:tcW w:w="6650" w:type="dxa"/>
          </w:tcPr>
          <w:p w14:paraId="1887F8A7" w14:textId="77777777" w:rsidR="00303DD2" w:rsidRPr="002C6542" w:rsidRDefault="00D753D9" w:rsidP="00DF0D70">
            <w:pPr>
              <w:pStyle w:val="Text"/>
              <w:rPr>
                <w:ins w:id="829" w:author="sven" w:date="2016-10-11T21:45:00Z"/>
                <w:lang w:val="en-US"/>
              </w:rPr>
            </w:pPr>
            <w:ins w:id="830" w:author="Windows User" w:date="2016-10-11T23:11:00Z">
              <w:r>
                <w:rPr>
                  <w:lang w:val="en-US"/>
                </w:rPr>
                <w:t xml:space="preserve">As a registered user I want to </w:t>
              </w:r>
            </w:ins>
            <w:ins w:id="831" w:author="Windows User" w:date="2016-10-11T23:12:00Z">
              <w:r>
                <w:rPr>
                  <w:lang w:val="en-US"/>
                </w:rPr>
                <w:t>read the messages other users sent me.</w:t>
              </w:r>
            </w:ins>
          </w:p>
        </w:tc>
      </w:tr>
      <w:tr w:rsidR="00303DD2" w14:paraId="042E22CA" w14:textId="77777777" w:rsidTr="00DF0D70">
        <w:trPr>
          <w:ins w:id="832" w:author="sven" w:date="2016-10-11T21:45:00Z"/>
        </w:trPr>
        <w:tc>
          <w:tcPr>
            <w:tcW w:w="2798" w:type="dxa"/>
          </w:tcPr>
          <w:p w14:paraId="3E7BE445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33" w:author="sven" w:date="2016-10-11T21:45:00Z"/>
                <w:b/>
              </w:rPr>
            </w:pPr>
            <w:ins w:id="834" w:author="sven" w:date="2016-10-11T21:45:00Z">
              <w:r w:rsidRPr="00475F92">
                <w:rPr>
                  <w:b/>
                </w:rPr>
                <w:t>Trigger</w:t>
              </w:r>
            </w:ins>
          </w:p>
        </w:tc>
        <w:tc>
          <w:tcPr>
            <w:tcW w:w="6650" w:type="dxa"/>
          </w:tcPr>
          <w:p w14:paraId="31F0F685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35" w:author="sven" w:date="2016-10-11T21:45:00Z"/>
              </w:rPr>
            </w:pPr>
          </w:p>
        </w:tc>
      </w:tr>
      <w:tr w:rsidR="00303DD2" w14:paraId="7D50E53E" w14:textId="77777777" w:rsidTr="00DF0D70">
        <w:trPr>
          <w:ins w:id="836" w:author="sven" w:date="2016-10-11T21:45:00Z"/>
        </w:trPr>
        <w:tc>
          <w:tcPr>
            <w:tcW w:w="2798" w:type="dxa"/>
          </w:tcPr>
          <w:p w14:paraId="78F94405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37" w:author="sven" w:date="2016-10-11T21:45:00Z"/>
                <w:b/>
              </w:rPr>
            </w:pPr>
            <w:ins w:id="838" w:author="sven" w:date="2016-10-11T21:45:00Z">
              <w:r w:rsidRPr="00475F92">
                <w:rPr>
                  <w:rFonts w:eastAsia="Arial Unicode MS" w:cs="Arial Unicode MS"/>
                  <w:b/>
                </w:rPr>
                <w:t>Precondition</w:t>
              </w:r>
            </w:ins>
          </w:p>
        </w:tc>
        <w:tc>
          <w:tcPr>
            <w:tcW w:w="6650" w:type="dxa"/>
          </w:tcPr>
          <w:p w14:paraId="0DB36D34" w14:textId="77777777" w:rsidR="00D753D9" w:rsidRDefault="00D753D9" w:rsidP="00D753D9">
            <w:pPr>
              <w:pStyle w:val="Text"/>
              <w:numPr>
                <w:ilvl w:val="0"/>
                <w:numId w:val="71"/>
              </w:numPr>
              <w:rPr>
                <w:ins w:id="839" w:author="Windows User" w:date="2016-10-11T23:11:00Z"/>
                <w:lang w:val="en-US"/>
              </w:rPr>
            </w:pPr>
            <w:ins w:id="840" w:author="Windows User" w:date="2016-10-11T23:11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37712142" w14:textId="77777777" w:rsidR="00D753D9" w:rsidRDefault="00D753D9" w:rsidP="00D753D9">
            <w:pPr>
              <w:pStyle w:val="Text"/>
              <w:numPr>
                <w:ilvl w:val="0"/>
                <w:numId w:val="71"/>
              </w:numPr>
              <w:rPr>
                <w:ins w:id="841" w:author="Windows User" w:date="2016-10-11T23:11:00Z"/>
                <w:lang w:val="en-US"/>
              </w:rPr>
            </w:pPr>
            <w:ins w:id="842" w:author="Windows User" w:date="2016-10-11T23:11:00Z">
              <w:r>
                <w:rPr>
                  <w:lang w:val="en-US"/>
                </w:rPr>
                <w:t>The user has an account on the website</w:t>
              </w:r>
            </w:ins>
          </w:p>
          <w:p w14:paraId="0A15B1C1" w14:textId="77777777" w:rsidR="00303DD2" w:rsidRPr="00775B4D" w:rsidRDefault="00D753D9">
            <w:pPr>
              <w:pStyle w:val="Text"/>
              <w:numPr>
                <w:ilvl w:val="0"/>
                <w:numId w:val="71"/>
              </w:numPr>
              <w:rPr>
                <w:ins w:id="843" w:author="sven" w:date="2016-10-11T21:45:00Z"/>
                <w:lang w:val="en-US"/>
              </w:rPr>
              <w:pPrChange w:id="844" w:author="Windows User" w:date="2016-10-11T23:11:00Z">
                <w:pPr>
                  <w:pStyle w:val="Text"/>
                </w:pPr>
              </w:pPrChange>
            </w:pPr>
            <w:ins w:id="845" w:author="Windows User" w:date="2016-10-11T23:11:00Z">
              <w:r>
                <w:rPr>
                  <w:lang w:val="en-US"/>
                </w:rPr>
                <w:t>The user is logged in</w:t>
              </w:r>
            </w:ins>
          </w:p>
        </w:tc>
      </w:tr>
      <w:tr w:rsidR="00303DD2" w14:paraId="52D61EAD" w14:textId="77777777" w:rsidTr="00DF0D70">
        <w:trPr>
          <w:ins w:id="846" w:author="sven" w:date="2016-10-11T21:45:00Z"/>
        </w:trPr>
        <w:tc>
          <w:tcPr>
            <w:tcW w:w="2798" w:type="dxa"/>
          </w:tcPr>
          <w:p w14:paraId="23777B34" w14:textId="77777777" w:rsidR="00303DD2" w:rsidRDefault="00303DD2" w:rsidP="00DF0D70">
            <w:pPr>
              <w:pStyle w:val="Text"/>
              <w:rPr>
                <w:ins w:id="847" w:author="sven" w:date="2016-10-11T21:45:00Z"/>
              </w:rPr>
            </w:pPr>
            <w:ins w:id="848" w:author="sven" w:date="2016-10-11T21:45:00Z">
              <w:r w:rsidRPr="00475F92">
                <w:rPr>
                  <w:rFonts w:eastAsia="Arial Unicode MS" w:cs="Arial Unicode MS"/>
                  <w:b/>
                </w:rPr>
                <w:t>Basic</w:t>
              </w:r>
              <w:r>
                <w:rPr>
                  <w:rFonts w:eastAsia="Arial Unicode MS" w:cs="Arial Unicode MS"/>
                </w:rPr>
                <w:t xml:space="preserve"> </w:t>
              </w:r>
              <w:r w:rsidRPr="00475F92">
                <w:rPr>
                  <w:rFonts w:eastAsia="Arial Unicode MS" w:cs="Arial Unicode MS"/>
                  <w:b/>
                </w:rPr>
                <w:t>Flow</w:t>
              </w:r>
            </w:ins>
          </w:p>
        </w:tc>
        <w:tc>
          <w:tcPr>
            <w:tcW w:w="6650" w:type="dxa"/>
          </w:tcPr>
          <w:p w14:paraId="39BE4126" w14:textId="77777777" w:rsidR="00303DD2" w:rsidRPr="00775B4D" w:rsidRDefault="00D753D9">
            <w:pPr>
              <w:pStyle w:val="Text"/>
              <w:numPr>
                <w:ilvl w:val="0"/>
                <w:numId w:val="72"/>
              </w:numPr>
              <w:rPr>
                <w:ins w:id="849" w:author="sven" w:date="2016-10-11T21:45:00Z"/>
                <w:lang w:val="en-US"/>
              </w:rPr>
              <w:pPrChange w:id="850" w:author="Windows User" w:date="2016-10-11T23:20:00Z">
                <w:pPr>
                  <w:pStyle w:val="Text"/>
                </w:pPr>
              </w:pPrChange>
            </w:pPr>
            <w:ins w:id="851" w:author="Windows User" w:date="2016-10-11T23:13:00Z">
              <w:r>
                <w:rPr>
                  <w:lang w:val="en-US"/>
                </w:rPr>
                <w:t xml:space="preserve">The user moves to the “Messages” page </w:t>
              </w:r>
            </w:ins>
            <w:ins w:id="852" w:author="Windows User" w:date="2016-10-11T23:20:00Z">
              <w:r w:rsidR="0097161C">
                <w:rPr>
                  <w:lang w:val="en-US"/>
                </w:rPr>
                <w:t>and lands direc</w:t>
              </w:r>
              <w:r w:rsidR="0097161C">
                <w:rPr>
                  <w:lang w:val="en-US"/>
                </w:rPr>
                <w:t>t</w:t>
              </w:r>
              <w:r w:rsidR="0097161C">
                <w:rPr>
                  <w:lang w:val="en-US"/>
                </w:rPr>
                <w:t>ly in the inbox to read and access received messages</w:t>
              </w:r>
            </w:ins>
          </w:p>
        </w:tc>
      </w:tr>
      <w:tr w:rsidR="00303DD2" w14:paraId="497643DB" w14:textId="77777777" w:rsidTr="00DF0D70">
        <w:trPr>
          <w:ins w:id="853" w:author="sven" w:date="2016-10-11T21:45:00Z"/>
        </w:trPr>
        <w:tc>
          <w:tcPr>
            <w:tcW w:w="2798" w:type="dxa"/>
          </w:tcPr>
          <w:p w14:paraId="7B63C4CF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54" w:author="sven" w:date="2016-10-11T21:45:00Z"/>
              </w:rPr>
            </w:pPr>
            <w:ins w:id="855" w:author="sven" w:date="2016-10-11T21:45:00Z">
              <w:r w:rsidRPr="00475F92">
                <w:rPr>
                  <w:b/>
                </w:rPr>
                <w:t>Alternative</w:t>
              </w:r>
              <w:r>
                <w:t xml:space="preserve"> </w:t>
              </w:r>
              <w:r w:rsidRPr="00475F92">
                <w:rPr>
                  <w:b/>
                </w:rPr>
                <w:t>Flow</w:t>
              </w:r>
            </w:ins>
          </w:p>
        </w:tc>
        <w:tc>
          <w:tcPr>
            <w:tcW w:w="6650" w:type="dxa"/>
          </w:tcPr>
          <w:p w14:paraId="3D8243F8" w14:textId="77777777" w:rsidR="00303DD2" w:rsidRPr="00F977FC" w:rsidRDefault="00303DD2" w:rsidP="00DF0D70">
            <w:pPr>
              <w:pStyle w:val="Text"/>
              <w:rPr>
                <w:ins w:id="856" w:author="sven" w:date="2016-10-11T21:45:00Z"/>
                <w:lang w:val="en-US"/>
              </w:rPr>
            </w:pPr>
          </w:p>
        </w:tc>
      </w:tr>
      <w:tr w:rsidR="00303DD2" w14:paraId="6BB43BD0" w14:textId="77777777" w:rsidTr="00DF0D70">
        <w:trPr>
          <w:ins w:id="857" w:author="sven" w:date="2016-10-11T21:45:00Z"/>
        </w:trPr>
        <w:tc>
          <w:tcPr>
            <w:tcW w:w="2798" w:type="dxa"/>
          </w:tcPr>
          <w:p w14:paraId="5915FC54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58" w:author="sven" w:date="2016-10-11T21:45:00Z"/>
              </w:rPr>
            </w:pPr>
            <w:ins w:id="859" w:author="sven" w:date="2016-10-11T21:45:00Z">
              <w:r w:rsidRPr="00475F92">
                <w:rPr>
                  <w:b/>
                </w:rPr>
                <w:t>Specific</w:t>
              </w:r>
              <w:r>
                <w:t xml:space="preserve"> </w:t>
              </w:r>
              <w:r w:rsidRPr="00475F92">
                <w:rPr>
                  <w:b/>
                </w:rPr>
                <w:t>Requirements</w:t>
              </w:r>
            </w:ins>
          </w:p>
        </w:tc>
        <w:tc>
          <w:tcPr>
            <w:tcW w:w="6650" w:type="dxa"/>
          </w:tcPr>
          <w:p w14:paraId="3B7DFF34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60" w:author="sven" w:date="2016-10-11T21:45:00Z"/>
              </w:rPr>
            </w:pPr>
          </w:p>
        </w:tc>
      </w:tr>
      <w:tr w:rsidR="00303DD2" w14:paraId="1F7AC9F6" w14:textId="77777777" w:rsidTr="00DF0D70">
        <w:trPr>
          <w:ins w:id="861" w:author="sven" w:date="2016-10-11T21:45:00Z"/>
        </w:trPr>
        <w:tc>
          <w:tcPr>
            <w:tcW w:w="2798" w:type="dxa"/>
          </w:tcPr>
          <w:p w14:paraId="7C67972A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62" w:author="sven" w:date="2016-10-11T21:45:00Z"/>
                <w:b/>
              </w:rPr>
            </w:pPr>
            <w:ins w:id="863" w:author="sven" w:date="2016-10-11T21:45:00Z">
              <w:r w:rsidRPr="00475F92">
                <w:rPr>
                  <w:b/>
                </w:rPr>
                <w:t>Notes</w:t>
              </w:r>
            </w:ins>
          </w:p>
        </w:tc>
        <w:tc>
          <w:tcPr>
            <w:tcW w:w="6650" w:type="dxa"/>
          </w:tcPr>
          <w:p w14:paraId="2D1F2929" w14:textId="77777777" w:rsidR="00303DD2" w:rsidRPr="002C6542" w:rsidRDefault="00303DD2" w:rsidP="00DF0D70">
            <w:pPr>
              <w:pStyle w:val="Text"/>
              <w:rPr>
                <w:ins w:id="864" w:author="sven" w:date="2016-10-11T21:45:00Z"/>
                <w:lang w:val="en-US"/>
              </w:rPr>
            </w:pPr>
          </w:p>
        </w:tc>
      </w:tr>
    </w:tbl>
    <w:p w14:paraId="44A2A175" w14:textId="77777777" w:rsidR="00303DD2" w:rsidRDefault="00303DD2" w:rsidP="00303DD2">
      <w:pPr>
        <w:rPr>
          <w:ins w:id="865" w:author="sven" w:date="2016-10-11T21:45:00Z"/>
          <w:rFonts w:ascii="Helvetica" w:hAnsi="Helvetica" w:cs="Arial Unicode MS"/>
          <w:color w:val="357CA2"/>
          <w:sz w:val="30"/>
          <w:szCs w:val="30"/>
          <w:u w:color="357CA2"/>
          <w:lang w:val="de-DE" w:eastAsia="de-CH"/>
        </w:rPr>
      </w:pPr>
      <w:ins w:id="866" w:author="sven" w:date="2016-10-11T21:45:00Z">
        <w:r>
          <w:br w:type="page"/>
        </w:r>
      </w:ins>
    </w:p>
    <w:p w14:paraId="2E18DD19" w14:textId="77777777" w:rsidR="00303DD2" w:rsidRDefault="00303DD2" w:rsidP="00303DD2">
      <w:pPr>
        <w:pStyle w:val="berschrift2"/>
        <w:numPr>
          <w:ilvl w:val="0"/>
          <w:numId w:val="8"/>
        </w:numPr>
        <w:rPr>
          <w:ins w:id="867" w:author="sven" w:date="2016-10-11T21:45:00Z"/>
        </w:rPr>
      </w:pPr>
      <w:ins w:id="868" w:author="sven" w:date="2016-10-11T21:45:00Z">
        <w:r>
          <w:lastRenderedPageBreak/>
          <w:t>Rate User</w:t>
        </w:r>
      </w:ins>
    </w:p>
    <w:tbl>
      <w:tblPr>
        <w:tblStyle w:val="Tabellenraster"/>
        <w:tblW w:w="0" w:type="auto"/>
        <w:tblInd w:w="174" w:type="dxa"/>
        <w:tblLook w:val="04A0" w:firstRow="1" w:lastRow="0" w:firstColumn="1" w:lastColumn="0" w:noHBand="0" w:noVBand="1"/>
      </w:tblPr>
      <w:tblGrid>
        <w:gridCol w:w="2798"/>
        <w:gridCol w:w="6650"/>
      </w:tblGrid>
      <w:tr w:rsidR="00303DD2" w14:paraId="7DBCF23C" w14:textId="77777777" w:rsidTr="00DF0D70">
        <w:trPr>
          <w:ins w:id="869" w:author="sven" w:date="2016-10-11T21:45:00Z"/>
        </w:trPr>
        <w:tc>
          <w:tcPr>
            <w:tcW w:w="2798" w:type="dxa"/>
          </w:tcPr>
          <w:p w14:paraId="0AE6C886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70" w:author="sven" w:date="2016-10-11T21:45:00Z"/>
                <w:b/>
              </w:rPr>
            </w:pPr>
            <w:ins w:id="871" w:author="sven" w:date="2016-10-11T21:45:00Z">
              <w:r w:rsidRPr="00475F92">
                <w:rPr>
                  <w:b/>
                </w:rPr>
                <w:t>Actor</w:t>
              </w:r>
            </w:ins>
          </w:p>
        </w:tc>
        <w:tc>
          <w:tcPr>
            <w:tcW w:w="6650" w:type="dxa"/>
          </w:tcPr>
          <w:p w14:paraId="52A7783F" w14:textId="77777777" w:rsidR="00303DD2" w:rsidRPr="00B512DD" w:rsidRDefault="004107E7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72" w:author="sven" w:date="2016-10-11T21:45:00Z"/>
                <w:lang w:val="en-US"/>
              </w:rPr>
            </w:pPr>
            <w:ins w:id="873" w:author="Windows User" w:date="2016-10-11T23:16:00Z">
              <w:r>
                <w:rPr>
                  <w:lang w:val="en-US"/>
                </w:rPr>
                <w:t>Registered User</w:t>
              </w:r>
            </w:ins>
          </w:p>
        </w:tc>
      </w:tr>
      <w:tr w:rsidR="00303DD2" w14:paraId="1E04B314" w14:textId="77777777" w:rsidTr="00DF0D70">
        <w:trPr>
          <w:ins w:id="874" w:author="sven" w:date="2016-10-11T21:45:00Z"/>
        </w:trPr>
        <w:tc>
          <w:tcPr>
            <w:tcW w:w="2798" w:type="dxa"/>
          </w:tcPr>
          <w:p w14:paraId="54A5D079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75" w:author="sven" w:date="2016-10-11T21:45:00Z"/>
                <w:b/>
              </w:rPr>
            </w:pPr>
            <w:ins w:id="876" w:author="sven" w:date="2016-10-11T21:45:00Z">
              <w:r w:rsidRPr="00475F92">
                <w:rPr>
                  <w:b/>
                </w:rPr>
                <w:t>Description</w:t>
              </w:r>
            </w:ins>
          </w:p>
        </w:tc>
        <w:tc>
          <w:tcPr>
            <w:tcW w:w="6650" w:type="dxa"/>
          </w:tcPr>
          <w:p w14:paraId="783B825A" w14:textId="77777777" w:rsidR="00303DD2" w:rsidRPr="002C6542" w:rsidRDefault="0097161C">
            <w:pPr>
              <w:pStyle w:val="Text"/>
              <w:rPr>
                <w:ins w:id="877" w:author="sven" w:date="2016-10-11T21:45:00Z"/>
                <w:lang w:val="en-US" w:eastAsia="en-US"/>
              </w:rPr>
            </w:pPr>
            <w:ins w:id="878" w:author="Windows User" w:date="2016-10-11T23:17:00Z">
              <w:r>
                <w:rPr>
                  <w:lang w:val="en-US"/>
                </w:rPr>
                <w:t xml:space="preserve">As a registered user I want </w:t>
              </w:r>
            </w:ins>
            <w:ins w:id="879" w:author="Windows User" w:date="2016-10-11T23:18:00Z">
              <w:r>
                <w:rPr>
                  <w:lang w:val="en-US"/>
                </w:rPr>
                <w:t xml:space="preserve">to rate users </w:t>
              </w:r>
            </w:ins>
            <w:ins w:id="880" w:author="Windows User" w:date="2016-10-11T23:27:00Z">
              <w:r>
                <w:rPr>
                  <w:lang w:val="en-US"/>
                </w:rPr>
                <w:t>I met as a decision gui</w:t>
              </w:r>
              <w:r>
                <w:rPr>
                  <w:lang w:val="en-US"/>
                </w:rPr>
                <w:t>d</w:t>
              </w:r>
              <w:r>
                <w:rPr>
                  <w:lang w:val="en-US"/>
                </w:rPr>
                <w:t>ance</w:t>
              </w:r>
            </w:ins>
          </w:p>
        </w:tc>
      </w:tr>
      <w:tr w:rsidR="00303DD2" w14:paraId="7A8683BF" w14:textId="77777777" w:rsidTr="00DF0D70">
        <w:trPr>
          <w:ins w:id="881" w:author="sven" w:date="2016-10-11T21:45:00Z"/>
        </w:trPr>
        <w:tc>
          <w:tcPr>
            <w:tcW w:w="2798" w:type="dxa"/>
          </w:tcPr>
          <w:p w14:paraId="3556CDD3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82" w:author="sven" w:date="2016-10-11T21:45:00Z"/>
                <w:b/>
              </w:rPr>
            </w:pPr>
            <w:ins w:id="883" w:author="sven" w:date="2016-10-11T21:45:00Z">
              <w:r w:rsidRPr="00475F92">
                <w:rPr>
                  <w:b/>
                </w:rPr>
                <w:t>Trigger</w:t>
              </w:r>
            </w:ins>
          </w:p>
        </w:tc>
        <w:tc>
          <w:tcPr>
            <w:tcW w:w="6650" w:type="dxa"/>
          </w:tcPr>
          <w:p w14:paraId="5E22DD09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84" w:author="sven" w:date="2016-10-11T21:45:00Z"/>
              </w:rPr>
            </w:pPr>
          </w:p>
        </w:tc>
      </w:tr>
      <w:tr w:rsidR="00303DD2" w14:paraId="3C9C76BC" w14:textId="77777777" w:rsidTr="00DF0D70">
        <w:trPr>
          <w:ins w:id="885" w:author="sven" w:date="2016-10-11T21:45:00Z"/>
        </w:trPr>
        <w:tc>
          <w:tcPr>
            <w:tcW w:w="2798" w:type="dxa"/>
          </w:tcPr>
          <w:p w14:paraId="157942A8" w14:textId="77777777" w:rsidR="00303DD2" w:rsidRPr="00475F9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886" w:author="sven" w:date="2016-10-11T21:45:00Z"/>
                <w:b/>
              </w:rPr>
            </w:pPr>
            <w:ins w:id="887" w:author="sven" w:date="2016-10-11T21:45:00Z">
              <w:r w:rsidRPr="00475F92">
                <w:rPr>
                  <w:rFonts w:eastAsia="Arial Unicode MS" w:cs="Arial Unicode MS"/>
                  <w:b/>
                </w:rPr>
                <w:t>Precondition</w:t>
              </w:r>
            </w:ins>
          </w:p>
        </w:tc>
        <w:tc>
          <w:tcPr>
            <w:tcW w:w="6650" w:type="dxa"/>
          </w:tcPr>
          <w:p w14:paraId="67FEDBB4" w14:textId="77777777" w:rsidR="0097161C" w:rsidRDefault="0097161C" w:rsidP="0097161C">
            <w:pPr>
              <w:pStyle w:val="Text"/>
              <w:numPr>
                <w:ilvl w:val="0"/>
                <w:numId w:val="73"/>
              </w:numPr>
              <w:rPr>
                <w:ins w:id="888" w:author="Windows User" w:date="2016-10-11T23:27:00Z"/>
                <w:lang w:val="en-US"/>
              </w:rPr>
            </w:pPr>
            <w:ins w:id="889" w:author="Windows User" w:date="2016-10-11T23:27:00Z">
              <w:r>
                <w:rPr>
                  <w:lang w:val="en-US"/>
                </w:rPr>
                <w:t xml:space="preserve">The user </w:t>
              </w:r>
              <w:r w:rsidRPr="00FA411A">
                <w:rPr>
                  <w:lang w:val="en-US"/>
                </w:rPr>
                <w:t>has access to the internet</w:t>
              </w:r>
            </w:ins>
          </w:p>
          <w:p w14:paraId="373F7CD4" w14:textId="77777777" w:rsidR="0097161C" w:rsidRDefault="0097161C" w:rsidP="0097161C">
            <w:pPr>
              <w:pStyle w:val="Text"/>
              <w:numPr>
                <w:ilvl w:val="0"/>
                <w:numId w:val="73"/>
              </w:numPr>
              <w:rPr>
                <w:ins w:id="890" w:author="Windows User" w:date="2016-10-11T23:27:00Z"/>
                <w:lang w:val="en-US"/>
              </w:rPr>
            </w:pPr>
            <w:ins w:id="891" w:author="Windows User" w:date="2016-10-11T23:27:00Z">
              <w:r>
                <w:rPr>
                  <w:lang w:val="en-US"/>
                </w:rPr>
                <w:t>The user has an account on the website</w:t>
              </w:r>
            </w:ins>
          </w:p>
          <w:p w14:paraId="19A4B533" w14:textId="77777777" w:rsidR="00303DD2" w:rsidRDefault="0097161C">
            <w:pPr>
              <w:pStyle w:val="Text"/>
              <w:numPr>
                <w:ilvl w:val="0"/>
                <w:numId w:val="73"/>
              </w:numPr>
              <w:rPr>
                <w:ins w:id="892" w:author="Windows User" w:date="2016-10-11T23:27:00Z"/>
                <w:lang w:val="en-US"/>
              </w:rPr>
              <w:pPrChange w:id="893" w:author="Windows User" w:date="2016-10-11T23:27:00Z">
                <w:pPr>
                  <w:pStyle w:val="Text"/>
                </w:pPr>
              </w:pPrChange>
            </w:pPr>
            <w:ins w:id="894" w:author="Windows User" w:date="2016-10-11T23:27:00Z">
              <w:r>
                <w:rPr>
                  <w:lang w:val="en-US"/>
                </w:rPr>
                <w:t>The user is logged in</w:t>
              </w:r>
            </w:ins>
          </w:p>
          <w:p w14:paraId="5EC81362" w14:textId="77777777" w:rsidR="0097161C" w:rsidRPr="00775B4D" w:rsidRDefault="0097161C">
            <w:pPr>
              <w:pStyle w:val="Text"/>
              <w:numPr>
                <w:ilvl w:val="0"/>
                <w:numId w:val="73"/>
              </w:numPr>
              <w:rPr>
                <w:ins w:id="895" w:author="sven" w:date="2016-10-11T21:45:00Z"/>
                <w:lang w:val="en-US"/>
              </w:rPr>
              <w:pPrChange w:id="896" w:author="Windows User" w:date="2016-10-11T23:27:00Z">
                <w:pPr>
                  <w:pStyle w:val="Text"/>
                </w:pPr>
              </w:pPrChange>
            </w:pPr>
            <w:ins w:id="897" w:author="Windows User" w:date="2016-10-11T23:27:00Z">
              <w:r>
                <w:rPr>
                  <w:lang w:val="en-US"/>
                </w:rPr>
                <w:t xml:space="preserve">The user had </w:t>
              </w:r>
            </w:ins>
            <w:ins w:id="898" w:author="Windows User" w:date="2016-10-11T23:28:00Z">
              <w:r>
                <w:rPr>
                  <w:lang w:val="en-US"/>
                </w:rPr>
                <w:t>presentations</w:t>
              </w:r>
            </w:ins>
          </w:p>
        </w:tc>
      </w:tr>
      <w:tr w:rsidR="00303DD2" w14:paraId="3C1EFDC2" w14:textId="77777777" w:rsidTr="00DF0D70">
        <w:trPr>
          <w:ins w:id="899" w:author="sven" w:date="2016-10-11T21:45:00Z"/>
        </w:trPr>
        <w:tc>
          <w:tcPr>
            <w:tcW w:w="2798" w:type="dxa"/>
          </w:tcPr>
          <w:p w14:paraId="5983E5DC" w14:textId="77777777" w:rsidR="00303DD2" w:rsidRDefault="00303DD2" w:rsidP="00DF0D70">
            <w:pPr>
              <w:pStyle w:val="Text"/>
              <w:rPr>
                <w:ins w:id="900" w:author="sven" w:date="2016-10-11T21:45:00Z"/>
              </w:rPr>
            </w:pPr>
            <w:ins w:id="901" w:author="sven" w:date="2016-10-11T21:45:00Z">
              <w:r w:rsidRPr="00475F92">
                <w:rPr>
                  <w:rFonts w:eastAsia="Arial Unicode MS" w:cs="Arial Unicode MS"/>
                  <w:b/>
                </w:rPr>
                <w:t>Basic</w:t>
              </w:r>
              <w:r>
                <w:rPr>
                  <w:rFonts w:eastAsia="Arial Unicode MS" w:cs="Arial Unicode MS"/>
                </w:rPr>
                <w:t xml:space="preserve"> </w:t>
              </w:r>
              <w:r w:rsidRPr="00475F92">
                <w:rPr>
                  <w:rFonts w:eastAsia="Arial Unicode MS" w:cs="Arial Unicode MS"/>
                  <w:b/>
                </w:rPr>
                <w:t>Flow</w:t>
              </w:r>
            </w:ins>
          </w:p>
        </w:tc>
        <w:tc>
          <w:tcPr>
            <w:tcW w:w="6650" w:type="dxa"/>
          </w:tcPr>
          <w:p w14:paraId="3416016A" w14:textId="77777777" w:rsidR="00303DD2" w:rsidRDefault="0097161C">
            <w:pPr>
              <w:pStyle w:val="Text"/>
              <w:numPr>
                <w:ilvl w:val="0"/>
                <w:numId w:val="74"/>
              </w:numPr>
              <w:rPr>
                <w:ins w:id="902" w:author="Windows User" w:date="2016-10-11T23:28:00Z"/>
                <w:lang w:val="en-US"/>
              </w:rPr>
              <w:pPrChange w:id="903" w:author="Windows User" w:date="2016-10-11T23:28:00Z">
                <w:pPr>
                  <w:pStyle w:val="Text"/>
                </w:pPr>
              </w:pPrChange>
            </w:pPr>
            <w:ins w:id="904" w:author="Windows User" w:date="2016-10-11T23:28:00Z">
              <w:r>
                <w:rPr>
                  <w:lang w:val="en-US"/>
                </w:rPr>
                <w:t xml:space="preserve">The user moves to the </w:t>
              </w:r>
              <w:r w:rsidR="00BD3F57">
                <w:rPr>
                  <w:lang w:val="en-US"/>
                </w:rPr>
                <w:t>“Schedule” page</w:t>
              </w:r>
            </w:ins>
          </w:p>
          <w:p w14:paraId="4B4106D7" w14:textId="77777777" w:rsidR="00BD3F57" w:rsidRDefault="00BD3F57">
            <w:pPr>
              <w:pStyle w:val="Text"/>
              <w:numPr>
                <w:ilvl w:val="0"/>
                <w:numId w:val="74"/>
              </w:numPr>
              <w:rPr>
                <w:ins w:id="905" w:author="Windows User" w:date="2016-10-11T23:29:00Z"/>
                <w:lang w:val="en-US"/>
              </w:rPr>
              <w:pPrChange w:id="906" w:author="Windows User" w:date="2016-10-11T23:28:00Z">
                <w:pPr>
                  <w:pStyle w:val="Text"/>
                </w:pPr>
              </w:pPrChange>
            </w:pPr>
            <w:ins w:id="907" w:author="Windows User" w:date="2016-10-11T23:29:00Z">
              <w:r>
                <w:rPr>
                  <w:lang w:val="en-US"/>
                </w:rPr>
                <w:t xml:space="preserve">The user clicks on the “See List” button in the Visitors </w:t>
              </w:r>
            </w:ins>
            <w:ins w:id="908" w:author="Windows User" w:date="2016-10-11T23:30:00Z">
              <w:r w:rsidR="0081411F">
                <w:rPr>
                  <w:lang w:val="en-US"/>
                </w:rPr>
                <w:t>co</w:t>
              </w:r>
              <w:r w:rsidR="0081411F">
                <w:rPr>
                  <w:lang w:val="en-US"/>
                </w:rPr>
                <w:t>l</w:t>
              </w:r>
              <w:r w:rsidR="0081411F">
                <w:rPr>
                  <w:lang w:val="en-US"/>
                </w:rPr>
                <w:t>umn</w:t>
              </w:r>
            </w:ins>
            <w:ins w:id="909" w:author="Windows User" w:date="2016-10-11T23:29:00Z">
              <w:r>
                <w:rPr>
                  <w:lang w:val="en-US"/>
                </w:rPr>
                <w:t xml:space="preserve"> </w:t>
              </w:r>
            </w:ins>
            <w:ins w:id="910" w:author="Windows User" w:date="2016-10-11T23:28:00Z">
              <w:r>
                <w:rPr>
                  <w:lang w:val="en-US"/>
                </w:rPr>
                <w:t xml:space="preserve">Below “Your Presentations” </w:t>
              </w:r>
            </w:ins>
          </w:p>
          <w:p w14:paraId="18B03CF3" w14:textId="77777777" w:rsidR="0081411F" w:rsidRPr="00775B4D" w:rsidRDefault="0081411F">
            <w:pPr>
              <w:pStyle w:val="Text"/>
              <w:numPr>
                <w:ilvl w:val="0"/>
                <w:numId w:val="74"/>
              </w:numPr>
              <w:rPr>
                <w:ins w:id="911" w:author="sven" w:date="2016-10-11T21:45:00Z"/>
                <w:lang w:val="en-US"/>
              </w:rPr>
              <w:pPrChange w:id="912" w:author="Windows User" w:date="2016-10-11T23:30:00Z">
                <w:pPr>
                  <w:pStyle w:val="Text"/>
                </w:pPr>
              </w:pPrChange>
            </w:pPr>
            <w:ins w:id="913" w:author="Windows User" w:date="2016-10-11T23:29:00Z">
              <w:r>
                <w:rPr>
                  <w:lang w:val="en-US"/>
                </w:rPr>
                <w:t xml:space="preserve">The user can rate users </w:t>
              </w:r>
            </w:ins>
            <w:ins w:id="914" w:author="Windows User" w:date="2016-10-11T23:30:00Z">
              <w:r>
                <w:rPr>
                  <w:lang w:val="en-US"/>
                </w:rPr>
                <w:t>in the Rating column</w:t>
              </w:r>
            </w:ins>
          </w:p>
        </w:tc>
      </w:tr>
      <w:tr w:rsidR="00303DD2" w14:paraId="50113A82" w14:textId="77777777" w:rsidTr="00DF0D70">
        <w:trPr>
          <w:ins w:id="915" w:author="sven" w:date="2016-10-11T21:45:00Z"/>
        </w:trPr>
        <w:tc>
          <w:tcPr>
            <w:tcW w:w="2798" w:type="dxa"/>
          </w:tcPr>
          <w:p w14:paraId="0BF9E042" w14:textId="77777777" w:rsidR="00303DD2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916" w:author="sven" w:date="2016-10-11T21:45:00Z"/>
              </w:rPr>
            </w:pPr>
            <w:ins w:id="917" w:author="sven" w:date="2016-10-11T21:45:00Z">
              <w:r w:rsidRPr="00475F92">
                <w:rPr>
                  <w:b/>
                </w:rPr>
                <w:t>Alternative</w:t>
              </w:r>
              <w:r>
                <w:t xml:space="preserve"> </w:t>
              </w:r>
              <w:r w:rsidRPr="00475F92">
                <w:rPr>
                  <w:b/>
                </w:rPr>
                <w:t>Flow</w:t>
              </w:r>
            </w:ins>
          </w:p>
        </w:tc>
        <w:tc>
          <w:tcPr>
            <w:tcW w:w="6650" w:type="dxa"/>
          </w:tcPr>
          <w:p w14:paraId="0C1D0338" w14:textId="77777777" w:rsidR="00303DD2" w:rsidRPr="00481005" w:rsidRDefault="00303DD2" w:rsidP="00DF0D70">
            <w:pPr>
              <w:pStyle w:val="Text"/>
              <w:rPr>
                <w:ins w:id="918" w:author="sven" w:date="2016-10-11T21:45:00Z"/>
                <w:lang w:val="en-US"/>
              </w:rPr>
            </w:pPr>
          </w:p>
        </w:tc>
      </w:tr>
      <w:tr w:rsidR="00303DD2" w14:paraId="44AE1555" w14:textId="77777777" w:rsidTr="00DF0D70">
        <w:trPr>
          <w:ins w:id="919" w:author="sven" w:date="2016-10-11T21:45:00Z"/>
        </w:trPr>
        <w:tc>
          <w:tcPr>
            <w:tcW w:w="2798" w:type="dxa"/>
          </w:tcPr>
          <w:p w14:paraId="3FFE6BC9" w14:textId="77777777" w:rsidR="00303DD2" w:rsidRPr="00B512DD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920" w:author="sven" w:date="2016-10-11T21:45:00Z"/>
                <w:lang w:val="en-US"/>
              </w:rPr>
            </w:pPr>
            <w:ins w:id="921" w:author="sven" w:date="2016-10-11T21:45:00Z">
              <w:r w:rsidRPr="00B512DD">
                <w:rPr>
                  <w:b/>
                  <w:lang w:val="en-US"/>
                </w:rPr>
                <w:t>Specific</w:t>
              </w:r>
              <w:r w:rsidRPr="00B512DD">
                <w:rPr>
                  <w:lang w:val="en-US"/>
                </w:rPr>
                <w:t xml:space="preserve"> </w:t>
              </w:r>
              <w:r w:rsidRPr="00B512DD">
                <w:rPr>
                  <w:b/>
                  <w:lang w:val="en-US"/>
                </w:rPr>
                <w:t>Requirements</w:t>
              </w:r>
            </w:ins>
          </w:p>
        </w:tc>
        <w:tc>
          <w:tcPr>
            <w:tcW w:w="6650" w:type="dxa"/>
          </w:tcPr>
          <w:p w14:paraId="1E79E0B4" w14:textId="77777777" w:rsidR="00303DD2" w:rsidRPr="00B512DD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922" w:author="sven" w:date="2016-10-11T21:45:00Z"/>
                <w:lang w:val="en-US"/>
              </w:rPr>
            </w:pPr>
          </w:p>
        </w:tc>
      </w:tr>
      <w:tr w:rsidR="00303DD2" w14:paraId="1F4A52DA" w14:textId="77777777" w:rsidTr="00DF0D70">
        <w:trPr>
          <w:ins w:id="923" w:author="sven" w:date="2016-10-11T21:45:00Z"/>
        </w:trPr>
        <w:tc>
          <w:tcPr>
            <w:tcW w:w="2798" w:type="dxa"/>
          </w:tcPr>
          <w:p w14:paraId="657543B4" w14:textId="77777777" w:rsidR="00303DD2" w:rsidRPr="00B512DD" w:rsidRDefault="00303DD2" w:rsidP="00DF0D70">
            <w:pPr>
              <w:pStyle w:val="Text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ins w:id="924" w:author="sven" w:date="2016-10-11T21:45:00Z"/>
                <w:b/>
                <w:lang w:val="en-US"/>
              </w:rPr>
            </w:pPr>
            <w:ins w:id="925" w:author="sven" w:date="2016-10-11T21:45:00Z">
              <w:r w:rsidRPr="00B512DD">
                <w:rPr>
                  <w:b/>
                  <w:lang w:val="en-US"/>
                </w:rPr>
                <w:t>Notes</w:t>
              </w:r>
            </w:ins>
          </w:p>
        </w:tc>
        <w:tc>
          <w:tcPr>
            <w:tcW w:w="6650" w:type="dxa"/>
          </w:tcPr>
          <w:p w14:paraId="5EB34AD2" w14:textId="77777777" w:rsidR="00303DD2" w:rsidRPr="002C6542" w:rsidRDefault="00303DD2" w:rsidP="00DF0D70">
            <w:pPr>
              <w:pStyle w:val="Text"/>
              <w:rPr>
                <w:ins w:id="926" w:author="sven" w:date="2016-10-11T21:45:00Z"/>
                <w:lang w:val="en-US"/>
              </w:rPr>
            </w:pPr>
          </w:p>
        </w:tc>
      </w:tr>
    </w:tbl>
    <w:p w14:paraId="015932A4" w14:textId="77777777" w:rsidR="00303DD2" w:rsidRPr="00B512DD" w:rsidRDefault="00303DD2" w:rsidP="00303DD2">
      <w:pPr>
        <w:pStyle w:val="Text"/>
        <w:rPr>
          <w:ins w:id="927" w:author="sven" w:date="2016-10-11T21:45:00Z"/>
          <w:lang w:val="en-US"/>
        </w:rPr>
      </w:pPr>
    </w:p>
    <w:p w14:paraId="55F86EF4" w14:textId="77777777" w:rsidR="00303DD2" w:rsidRDefault="00303DD2" w:rsidP="00303DD2">
      <w:pPr>
        <w:rPr>
          <w:ins w:id="928" w:author="sven" w:date="2016-10-11T21:45:00Z"/>
        </w:rPr>
      </w:pPr>
      <w:ins w:id="929" w:author="sven" w:date="2016-10-11T21:45:00Z">
        <w:r>
          <w:br w:type="page"/>
        </w:r>
      </w:ins>
    </w:p>
    <w:p w14:paraId="36C57B62" w14:textId="77777777" w:rsidR="00303DD2" w:rsidRDefault="00303DD2" w:rsidP="00303DD2">
      <w:pPr>
        <w:pStyle w:val="Text"/>
        <w:rPr>
          <w:ins w:id="930" w:author="sven" w:date="2016-10-11T21:45:00Z"/>
        </w:rPr>
      </w:pPr>
    </w:p>
    <w:p w14:paraId="511B1D64" w14:textId="77777777" w:rsidR="00FE07D0" w:rsidRDefault="00303DD2" w:rsidP="00303DD2">
      <w:pPr>
        <w:pStyle w:val="Text"/>
        <w:ind w:left="720"/>
      </w:pPr>
      <w:ins w:id="931" w:author="sven" w:date="2016-10-11T21:45:00Z">
        <w:r>
          <w:br w:type="page"/>
        </w:r>
      </w:ins>
    </w:p>
    <w:p w14:paraId="18436769" w14:textId="77777777" w:rsidR="00C86A7E" w:rsidRDefault="00C86A7E">
      <w:pPr>
        <w:rPr>
          <w:rFonts w:ascii="Helvetica" w:hAnsi="Helvetica" w:cs="Arial Unicode MS"/>
          <w:color w:val="357CA2"/>
          <w:sz w:val="30"/>
          <w:szCs w:val="30"/>
          <w:u w:color="357CA2"/>
          <w:lang w:val="de-DE" w:eastAsia="de-CH"/>
        </w:rPr>
      </w:pPr>
      <w:r>
        <w:lastRenderedPageBreak/>
        <w:br w:type="page"/>
      </w:r>
    </w:p>
    <w:p w14:paraId="6CE2F811" w14:textId="77777777" w:rsidR="00FE07D0" w:rsidRDefault="00B440A9">
      <w:pPr>
        <w:pStyle w:val="berschrift2"/>
        <w:numPr>
          <w:ilvl w:val="1"/>
          <w:numId w:val="5"/>
        </w:numPr>
      </w:pPr>
      <w:r>
        <w:lastRenderedPageBreak/>
        <w:t>Actor characteristics</w:t>
      </w:r>
    </w:p>
    <w:p w14:paraId="5A53849B" w14:textId="77777777" w:rsidR="00FE07D0" w:rsidRDefault="00FE07D0">
      <w:pPr>
        <w:pStyle w:val="Text"/>
        <w:ind w:left="720"/>
      </w:pPr>
    </w:p>
    <w:p w14:paraId="511325D2" w14:textId="77777777" w:rsidR="00C86A7E" w:rsidRDefault="00C86A7E">
      <w:pPr>
        <w:rPr>
          <w:rFonts w:ascii="Helvetica" w:hAnsi="Helvetica" w:cs="Arial Unicode MS"/>
          <w:b/>
          <w:bCs/>
          <w:color w:val="165778"/>
          <w:sz w:val="36"/>
          <w:szCs w:val="36"/>
          <w:u w:color="165778"/>
          <w:lang w:val="de-DE" w:eastAsia="de-CH"/>
        </w:rPr>
      </w:pPr>
      <w:r>
        <w:br w:type="page"/>
      </w:r>
    </w:p>
    <w:p w14:paraId="669EB843" w14:textId="77777777" w:rsidR="00FE07D0" w:rsidRDefault="00B440A9">
      <w:pPr>
        <w:pStyle w:val="berschrift"/>
        <w:numPr>
          <w:ilvl w:val="0"/>
          <w:numId w:val="4"/>
        </w:numPr>
      </w:pPr>
      <w:r>
        <w:lastRenderedPageBreak/>
        <w:t>Specific requirements</w:t>
      </w:r>
    </w:p>
    <w:p w14:paraId="720FCD69" w14:textId="77777777" w:rsidR="00FE07D0" w:rsidRDefault="00B440A9">
      <w:pPr>
        <w:pStyle w:val="berschrift2"/>
        <w:numPr>
          <w:ilvl w:val="1"/>
          <w:numId w:val="5"/>
        </w:numPr>
      </w:pPr>
      <w:r>
        <w:t>Functional Requirements</w:t>
      </w:r>
    </w:p>
    <w:p w14:paraId="634824A3" w14:textId="77777777" w:rsidR="00FE07D0" w:rsidRDefault="00B440A9">
      <w:pPr>
        <w:pStyle w:val="berschrift2"/>
        <w:numPr>
          <w:ilvl w:val="1"/>
          <w:numId w:val="5"/>
        </w:numPr>
      </w:pPr>
      <w:r>
        <w:t>Non-Functional Requirements</w:t>
      </w:r>
    </w:p>
    <w:p w14:paraId="61B265D8" w14:textId="77777777" w:rsidR="00FE07D0" w:rsidRDefault="00B440A9">
      <w:pPr>
        <w:pStyle w:val="berschrift3"/>
        <w:numPr>
          <w:ilvl w:val="1"/>
          <w:numId w:val="11"/>
        </w:numPr>
        <w:rPr>
          <w:rFonts w:hint="eastAsia"/>
        </w:rPr>
      </w:pPr>
      <w:r>
        <w:t>Performance</w:t>
      </w:r>
    </w:p>
    <w:p w14:paraId="13F9E723" w14:textId="77777777" w:rsidR="00FE07D0" w:rsidRDefault="00B440A9">
      <w:pPr>
        <w:pStyle w:val="berschrift3"/>
        <w:numPr>
          <w:ilvl w:val="1"/>
          <w:numId w:val="11"/>
        </w:numPr>
        <w:rPr>
          <w:rFonts w:hint="eastAsia"/>
        </w:rPr>
      </w:pPr>
      <w:r>
        <w:t>Safety</w:t>
      </w:r>
    </w:p>
    <w:p w14:paraId="7524F11E" w14:textId="77777777" w:rsidR="00FE07D0" w:rsidRDefault="00B440A9">
      <w:pPr>
        <w:pStyle w:val="berschrift3"/>
        <w:numPr>
          <w:ilvl w:val="1"/>
          <w:numId w:val="11"/>
        </w:numPr>
        <w:rPr>
          <w:rFonts w:hint="eastAsia"/>
        </w:rPr>
      </w:pPr>
      <w:r>
        <w:t>Reliability</w:t>
      </w:r>
    </w:p>
    <w:p w14:paraId="25431013" w14:textId="77777777" w:rsidR="00FE07D0" w:rsidRDefault="00B440A9">
      <w:pPr>
        <w:pStyle w:val="berschrift3"/>
        <w:numPr>
          <w:ilvl w:val="1"/>
          <w:numId w:val="11"/>
        </w:numPr>
        <w:rPr>
          <w:rFonts w:hint="eastAsia"/>
        </w:rPr>
      </w:pPr>
      <w:r>
        <w:t>Availability</w:t>
      </w:r>
    </w:p>
    <w:p w14:paraId="18CC6C44" w14:textId="77777777" w:rsidR="00FE07D0" w:rsidRDefault="00B440A9">
      <w:pPr>
        <w:pStyle w:val="berschrift3"/>
        <w:numPr>
          <w:ilvl w:val="1"/>
          <w:numId w:val="11"/>
        </w:numPr>
        <w:rPr>
          <w:rFonts w:hint="eastAsia"/>
        </w:rPr>
      </w:pPr>
      <w:r>
        <w:t>Security</w:t>
      </w:r>
    </w:p>
    <w:p w14:paraId="75622B7D" w14:textId="77777777" w:rsidR="00FE07D0" w:rsidRDefault="00B440A9">
      <w:pPr>
        <w:pStyle w:val="berschrift3"/>
        <w:numPr>
          <w:ilvl w:val="1"/>
          <w:numId w:val="11"/>
        </w:numPr>
        <w:rPr>
          <w:rFonts w:hint="eastAsia"/>
        </w:rPr>
      </w:pPr>
      <w:r>
        <w:t>Usability</w:t>
      </w:r>
    </w:p>
    <w:p w14:paraId="522B62DB" w14:textId="77777777" w:rsidR="00FE07D0" w:rsidRDefault="00B440A9">
      <w:pPr>
        <w:pStyle w:val="berschrift3"/>
        <w:numPr>
          <w:ilvl w:val="1"/>
          <w:numId w:val="11"/>
        </w:numPr>
        <w:rPr>
          <w:rFonts w:hint="eastAsia"/>
        </w:rPr>
      </w:pPr>
      <w:r>
        <w:t>Logical Structure of the Data</w:t>
      </w:r>
    </w:p>
    <w:sectPr w:rsidR="00FE07D0" w:rsidSect="003A2108">
      <w:headerReference w:type="default" r:id="rId32"/>
      <w:footerReference w:type="default" r:id="rId33"/>
      <w:type w:val="continuous"/>
      <w:pgSz w:w="11900" w:h="16840"/>
      <w:pgMar w:top="1440" w:right="1134" w:bottom="1134" w:left="1134" w:header="709" w:footer="85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5F81D9" w14:textId="77777777" w:rsidR="00A33560" w:rsidRDefault="00A33560">
      <w:r>
        <w:separator/>
      </w:r>
    </w:p>
  </w:endnote>
  <w:endnote w:type="continuationSeparator" w:id="0">
    <w:p w14:paraId="7D27CC20" w14:textId="77777777" w:rsidR="00A33560" w:rsidRDefault="00A335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Light">
    <w:panose1 w:val="020B0403020202020204"/>
    <w:charset w:val="00"/>
    <w:family w:val="auto"/>
    <w:pitch w:val="variable"/>
    <w:sig w:usb0="00000003" w:usb1="00000000" w:usb2="00000000" w:usb3="00000000" w:csb0="00000001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38448A" w14:textId="77777777" w:rsidR="00DF0D70" w:rsidRDefault="00DF0D70">
    <w:pPr>
      <w:pStyle w:val="Kopf-undFuzeilen"/>
      <w:tabs>
        <w:tab w:val="clear" w:pos="9020"/>
        <w:tab w:val="center" w:pos="4819"/>
        <w:tab w:val="right" w:pos="9612"/>
      </w:tabs>
    </w:pPr>
    <w:r>
      <w:rPr>
        <w:lang w:val="de-DE"/>
      </w:rPr>
      <w:t>Version 1.0</w:t>
    </w:r>
    <w:r>
      <w:tab/>
    </w:r>
    <w:r>
      <w:rPr>
        <w:lang w:val="de-DE"/>
      </w:rPr>
      <w:t xml:space="preserve">Seite </w:t>
    </w:r>
    <w:r>
      <w:fldChar w:fldCharType="begin"/>
    </w:r>
    <w:r>
      <w:instrText xml:space="preserve"> PAGE </w:instrText>
    </w:r>
    <w:r>
      <w:fldChar w:fldCharType="separate"/>
    </w:r>
    <w:r w:rsidR="00363F56">
      <w:rPr>
        <w:noProof/>
      </w:rPr>
      <w:t>3</w:t>
    </w:r>
    <w:r>
      <w:fldChar w:fldCharType="end"/>
    </w:r>
    <w:r>
      <w:rPr>
        <w:lang w:val="de-DE"/>
      </w:rPr>
      <w:t xml:space="preserve"> von </w:t>
    </w:r>
    <w:r>
      <w:fldChar w:fldCharType="begin"/>
    </w:r>
    <w:r>
      <w:instrText xml:space="preserve"> NUMPAGES </w:instrText>
    </w:r>
    <w:r>
      <w:fldChar w:fldCharType="separate"/>
    </w:r>
    <w:r w:rsidR="00363F56">
      <w:rPr>
        <w:noProof/>
      </w:rPr>
      <w:t>6</w:t>
    </w:r>
    <w:r>
      <w:fldChar w:fldCharType="end"/>
    </w:r>
    <w:r>
      <w:tab/>
    </w:r>
    <w:r>
      <w:rPr>
        <w:lang w:val="de-DE"/>
      </w:rPr>
      <w:t>8.10.2016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9922B2C" w14:textId="77777777" w:rsidR="00DF0D70" w:rsidRDefault="00DF0D70">
    <w:pPr>
      <w:pStyle w:val="Kopf-undFuzeilen"/>
      <w:tabs>
        <w:tab w:val="clear" w:pos="9020"/>
        <w:tab w:val="center" w:pos="4819"/>
        <w:tab w:val="right" w:pos="9612"/>
      </w:tabs>
    </w:pPr>
    <w:r>
      <w:rPr>
        <w:lang w:val="de-DE"/>
      </w:rPr>
      <w:t>Version 1.0</w:t>
    </w:r>
    <w:r>
      <w:tab/>
    </w:r>
    <w:r>
      <w:rPr>
        <w:lang w:val="de-DE"/>
      </w:rPr>
      <w:t xml:space="preserve">Seite </w:t>
    </w:r>
    <w:r>
      <w:fldChar w:fldCharType="begin"/>
    </w:r>
    <w:r>
      <w:instrText xml:space="preserve"> PAGE </w:instrText>
    </w:r>
    <w:r>
      <w:fldChar w:fldCharType="separate"/>
    </w:r>
    <w:r w:rsidR="00363F56">
      <w:rPr>
        <w:noProof/>
      </w:rPr>
      <w:t>19</w:t>
    </w:r>
    <w:r>
      <w:fldChar w:fldCharType="end"/>
    </w:r>
    <w:r>
      <w:rPr>
        <w:lang w:val="de-DE"/>
      </w:rPr>
      <w:t xml:space="preserve"> von </w:t>
    </w:r>
    <w:r>
      <w:fldChar w:fldCharType="begin"/>
    </w:r>
    <w:r>
      <w:instrText xml:space="preserve"> NUMPAGES </w:instrText>
    </w:r>
    <w:r>
      <w:fldChar w:fldCharType="separate"/>
    </w:r>
    <w:r w:rsidR="00363F56">
      <w:rPr>
        <w:noProof/>
      </w:rPr>
      <w:t>32</w:t>
    </w:r>
    <w:r>
      <w:fldChar w:fldCharType="end"/>
    </w:r>
    <w:r>
      <w:tab/>
    </w:r>
    <w:r>
      <w:rPr>
        <w:lang w:val="de-DE"/>
      </w:rPr>
      <w:t>8.10.2016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F636CD1" w14:textId="77777777" w:rsidR="00A33560" w:rsidRDefault="00A33560">
      <w:r>
        <w:separator/>
      </w:r>
    </w:p>
  </w:footnote>
  <w:footnote w:type="continuationSeparator" w:id="0">
    <w:p w14:paraId="0B5A79D0" w14:textId="77777777" w:rsidR="00A33560" w:rsidRDefault="00A3356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F7576A" w14:textId="77777777" w:rsidR="00DF0D70" w:rsidRDefault="00DF0D70">
    <w:pPr>
      <w:pStyle w:val="Kopf-undFuzeilen"/>
      <w:tabs>
        <w:tab w:val="clear" w:pos="9020"/>
        <w:tab w:val="center" w:pos="4819"/>
        <w:tab w:val="right" w:pos="9612"/>
      </w:tabs>
      <w:rPr>
        <w:ins w:id="40" w:author="sven" w:date="2016-10-10T16:22:00Z"/>
      </w:rPr>
    </w:pPr>
    <w:r>
      <w:t>Software Requirements Specification</w:t>
    </w:r>
    <w:ins w:id="41" w:author="sven" w:date="2016-10-10T16:22:00Z">
      <w:r>
        <w:t xml:space="preserve"> </w:t>
      </w:r>
    </w:ins>
    <w:del w:id="42" w:author="sven" w:date="2016-10-10T16:22:00Z">
      <w:r w:rsidDel="000D17CB">
        <w:delText>s Document</w:delText>
      </w:r>
      <w:r w:rsidRPr="00FE2129" w:rsidDel="000D17CB">
        <w:delText xml:space="preserve"> </w:delText>
      </w:r>
    </w:del>
    <w:r w:rsidRPr="00FE2129">
      <w:t xml:space="preserve">for </w:t>
    </w:r>
    <w:proofErr w:type="spellStart"/>
    <w:r w:rsidRPr="00FE2129">
      <w:t>FlatFinder</w:t>
    </w:r>
    <w:proofErr w:type="spellEnd"/>
  </w:p>
  <w:p w14:paraId="0AE1667C" w14:textId="77777777" w:rsidR="00DF0D70" w:rsidRPr="000D17CB" w:rsidRDefault="00DF0D70">
    <w:pPr>
      <w:pStyle w:val="Kopf-undFuzeilen"/>
      <w:tabs>
        <w:tab w:val="clear" w:pos="9020"/>
        <w:tab w:val="center" w:pos="4819"/>
        <w:tab w:val="right" w:pos="9612"/>
      </w:tabs>
    </w:pPr>
    <w:ins w:id="43" w:author="sven" w:date="2016-10-10T16:22:00Z">
      <w:r>
        <w:t>Introduction to Software Engineering</w:t>
      </w:r>
      <w:r>
        <w:tab/>
      </w:r>
      <w:r>
        <w:tab/>
        <w:t>University of Bern</w:t>
      </w:r>
    </w:ins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47AE19" w14:textId="77777777" w:rsidR="00DF0D70" w:rsidRDefault="00DF0D70" w:rsidP="003A2108">
    <w:pPr>
      <w:pStyle w:val="Kopf-undFuzeilen"/>
      <w:tabs>
        <w:tab w:val="clear" w:pos="9020"/>
        <w:tab w:val="center" w:pos="4819"/>
        <w:tab w:val="right" w:pos="9612"/>
      </w:tabs>
      <w:rPr>
        <w:ins w:id="44" w:author="sven" w:date="2016-10-10T16:22:00Z"/>
      </w:rPr>
    </w:pPr>
    <w:r>
      <w:t>Software Requirements Specification</w:t>
    </w:r>
    <w:ins w:id="45" w:author="sven" w:date="2016-10-10T16:22:00Z">
      <w:r>
        <w:t xml:space="preserve"> </w:t>
      </w:r>
    </w:ins>
    <w:del w:id="46" w:author="sven" w:date="2016-10-10T16:22:00Z">
      <w:r w:rsidDel="000D17CB">
        <w:delText>s Document</w:delText>
      </w:r>
      <w:r w:rsidRPr="00FE2129" w:rsidDel="000D17CB">
        <w:delText xml:space="preserve"> </w:delText>
      </w:r>
    </w:del>
    <w:r w:rsidRPr="00FE2129">
      <w:t xml:space="preserve">for </w:t>
    </w:r>
    <w:proofErr w:type="spellStart"/>
    <w:r w:rsidRPr="00FE2129">
      <w:t>FlatFinder</w:t>
    </w:r>
    <w:proofErr w:type="spellEnd"/>
  </w:p>
  <w:p w14:paraId="0AEED0DF" w14:textId="77777777" w:rsidR="00DF0D70" w:rsidRPr="000D17CB" w:rsidRDefault="00DF0D70" w:rsidP="003A2108">
    <w:pPr>
      <w:pStyle w:val="Kopf-undFuzeilen"/>
      <w:tabs>
        <w:tab w:val="clear" w:pos="9020"/>
        <w:tab w:val="center" w:pos="4819"/>
        <w:tab w:val="right" w:pos="9612"/>
      </w:tabs>
    </w:pPr>
    <w:ins w:id="47" w:author="sven" w:date="2016-10-10T16:22:00Z">
      <w:r>
        <w:t>Introduction to Software Engineering</w:t>
      </w:r>
      <w:r>
        <w:tab/>
      </w:r>
      <w:r>
        <w:tab/>
        <w:t>University of Bern</w:t>
      </w:r>
    </w:ins>
  </w:p>
  <w:p w14:paraId="06CFC20C" w14:textId="77777777" w:rsidR="00DF0D70" w:rsidRDefault="00DF0D70">
    <w:pPr>
      <w:pStyle w:val="Kopfzeile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C3CB7C" w14:textId="77777777" w:rsidR="00DF0D70" w:rsidRDefault="00DF0D70" w:rsidP="003A2108">
    <w:pPr>
      <w:pStyle w:val="Kopf-undFuzeilen"/>
      <w:tabs>
        <w:tab w:val="clear" w:pos="9020"/>
        <w:tab w:val="center" w:pos="4819"/>
        <w:tab w:val="right" w:pos="9612"/>
      </w:tabs>
      <w:rPr>
        <w:ins w:id="932" w:author="sven" w:date="2016-10-10T16:22:00Z"/>
      </w:rPr>
    </w:pPr>
    <w:r>
      <w:t>Software Requirements Specification</w:t>
    </w:r>
    <w:ins w:id="933" w:author="sven" w:date="2016-10-10T16:22:00Z">
      <w:r>
        <w:t xml:space="preserve"> </w:t>
      </w:r>
    </w:ins>
    <w:del w:id="934" w:author="sven" w:date="2016-10-10T16:22:00Z">
      <w:r w:rsidDel="000D17CB">
        <w:delText>s Document</w:delText>
      </w:r>
      <w:r w:rsidRPr="00FE2129" w:rsidDel="000D17CB">
        <w:delText xml:space="preserve"> </w:delText>
      </w:r>
    </w:del>
    <w:r w:rsidRPr="00FE2129">
      <w:t xml:space="preserve">for </w:t>
    </w:r>
    <w:proofErr w:type="spellStart"/>
    <w:r w:rsidRPr="00FE2129">
      <w:t>FlatFinder</w:t>
    </w:r>
    <w:proofErr w:type="spellEnd"/>
  </w:p>
  <w:p w14:paraId="4262111D" w14:textId="77777777" w:rsidR="00DF0D70" w:rsidRPr="000D17CB" w:rsidRDefault="00DF0D70" w:rsidP="003A2108">
    <w:pPr>
      <w:pStyle w:val="Kopf-undFuzeilen"/>
      <w:tabs>
        <w:tab w:val="clear" w:pos="9020"/>
        <w:tab w:val="center" w:pos="4819"/>
        <w:tab w:val="right" w:pos="9612"/>
      </w:tabs>
    </w:pPr>
    <w:ins w:id="935" w:author="sven" w:date="2016-10-10T16:22:00Z">
      <w:r>
        <w:t>Introduction to Software Engineering</w:t>
      </w:r>
      <w:r>
        <w:tab/>
      </w:r>
      <w:r>
        <w:tab/>
        <w:t>University of Bern</w:t>
      </w:r>
    </w:ins>
  </w:p>
  <w:p w14:paraId="473760CC" w14:textId="77777777" w:rsidR="00DF0D70" w:rsidRPr="003A2108" w:rsidRDefault="00DF0D70" w:rsidP="003A2108">
    <w:pPr>
      <w:pStyle w:val="Kopfzeil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B24FD4"/>
    <w:multiLevelType w:val="hybridMultilevel"/>
    <w:tmpl w:val="5E58ADE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1D1A46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2F3C48"/>
    <w:multiLevelType w:val="hybridMultilevel"/>
    <w:tmpl w:val="9FCA8CC2"/>
    <w:lvl w:ilvl="0" w:tplc="6400E3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E84296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F40388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7D1810"/>
    <w:multiLevelType w:val="hybridMultilevel"/>
    <w:tmpl w:val="343E7F8C"/>
    <w:lvl w:ilvl="0" w:tplc="DFC40146">
      <w:start w:val="1"/>
      <w:numFmt w:val="decimal"/>
      <w:lvlText w:val="%1."/>
      <w:lvlJc w:val="left"/>
      <w:pPr>
        <w:ind w:left="720" w:hanging="360"/>
      </w:pPr>
      <w:rPr>
        <w:rFonts w:eastAsia="Arial Unicode MS" w:cs="Arial Unicode MS"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CF6942"/>
    <w:multiLevelType w:val="hybridMultilevel"/>
    <w:tmpl w:val="96F02442"/>
    <w:styleLink w:val="Harvard"/>
    <w:lvl w:ilvl="0" w:tplc="68E803D2">
      <w:start w:val="1"/>
      <w:numFmt w:val="upperRoman"/>
      <w:suff w:val="nothing"/>
      <w:lvlText w:val="%1."/>
      <w:lvlJc w:val="left"/>
      <w:pPr>
        <w:ind w:left="0" w:firstLine="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3C48868">
      <w:start w:val="1"/>
      <w:numFmt w:val="upperLetter"/>
      <w:lvlText w:val="%2."/>
      <w:lvlJc w:val="left"/>
      <w:pPr>
        <w:ind w:left="94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90664AC">
      <w:start w:val="1"/>
      <w:numFmt w:val="decimal"/>
      <w:lvlText w:val="%3."/>
      <w:lvlJc w:val="left"/>
      <w:pPr>
        <w:ind w:left="130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4A06112">
      <w:start w:val="1"/>
      <w:numFmt w:val="lowerLetter"/>
      <w:lvlText w:val="%4)"/>
      <w:lvlJc w:val="left"/>
      <w:pPr>
        <w:ind w:left="166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D0A692A">
      <w:start w:val="1"/>
      <w:numFmt w:val="decimal"/>
      <w:lvlText w:val="(%5)"/>
      <w:lvlJc w:val="left"/>
      <w:pPr>
        <w:ind w:left="202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E46A04E">
      <w:start w:val="1"/>
      <w:numFmt w:val="lowerLetter"/>
      <w:lvlText w:val="(%6)"/>
      <w:lvlJc w:val="left"/>
      <w:pPr>
        <w:ind w:left="238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BDEC642">
      <w:start w:val="1"/>
      <w:numFmt w:val="lowerRoman"/>
      <w:lvlText w:val="%7)"/>
      <w:lvlJc w:val="left"/>
      <w:pPr>
        <w:ind w:left="274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0E0A158">
      <w:start w:val="1"/>
      <w:numFmt w:val="decimal"/>
      <w:lvlText w:val="(%8)"/>
      <w:lvlJc w:val="left"/>
      <w:pPr>
        <w:ind w:left="310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FE86478">
      <w:start w:val="1"/>
      <w:numFmt w:val="lowerLetter"/>
      <w:lvlText w:val="(%9)"/>
      <w:lvlJc w:val="left"/>
      <w:pPr>
        <w:ind w:left="3469" w:hanging="5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nsid w:val="120C13F7"/>
    <w:multiLevelType w:val="hybridMultilevel"/>
    <w:tmpl w:val="E2321B3E"/>
    <w:lvl w:ilvl="0" w:tplc="DFC40146">
      <w:start w:val="1"/>
      <w:numFmt w:val="decimal"/>
      <w:lvlText w:val="%1."/>
      <w:lvlJc w:val="left"/>
      <w:pPr>
        <w:ind w:left="720" w:hanging="360"/>
      </w:pPr>
      <w:rPr>
        <w:rFonts w:eastAsia="Arial Unicode MS" w:cs="Arial Unicode MS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2562A6B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3E85BCA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5BF6D1B"/>
    <w:multiLevelType w:val="multilevel"/>
    <w:tmpl w:val="D95881A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>
    <w:nsid w:val="177943C5"/>
    <w:multiLevelType w:val="multilevel"/>
    <w:tmpl w:val="3524ECA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upperRoman"/>
      <w:lvlText w:val="%3.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>
    <w:nsid w:val="188C58E3"/>
    <w:multiLevelType w:val="multilevel"/>
    <w:tmpl w:val="08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>
    <w:nsid w:val="1AD77382"/>
    <w:multiLevelType w:val="hybridMultilevel"/>
    <w:tmpl w:val="481831C4"/>
    <w:lvl w:ilvl="0" w:tplc="0807000F">
      <w:start w:val="1"/>
      <w:numFmt w:val="decimal"/>
      <w:lvlText w:val="%1."/>
      <w:lvlJc w:val="left"/>
      <w:pPr>
        <w:ind w:left="567" w:hanging="567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6980C4C">
      <w:start w:val="1"/>
      <w:numFmt w:val="decimal"/>
      <w:lvlText w:val="%2."/>
      <w:lvlJc w:val="left"/>
      <w:pPr>
        <w:ind w:left="11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5EEF7E4">
      <w:start w:val="1"/>
      <w:numFmt w:val="decimal"/>
      <w:lvlText w:val="%3."/>
      <w:lvlJc w:val="left"/>
      <w:pPr>
        <w:ind w:left="19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AF4044C">
      <w:start w:val="1"/>
      <w:numFmt w:val="decimal"/>
      <w:lvlText w:val="%4."/>
      <w:lvlJc w:val="left"/>
      <w:pPr>
        <w:ind w:left="27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0FE7B74">
      <w:start w:val="1"/>
      <w:numFmt w:val="decimal"/>
      <w:lvlText w:val="%5."/>
      <w:lvlJc w:val="left"/>
      <w:pPr>
        <w:ind w:left="35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E162F14">
      <w:start w:val="1"/>
      <w:numFmt w:val="decimal"/>
      <w:lvlText w:val="%6."/>
      <w:lvlJc w:val="left"/>
      <w:pPr>
        <w:ind w:left="4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9BA4416">
      <w:start w:val="1"/>
      <w:numFmt w:val="decimal"/>
      <w:lvlText w:val="%7."/>
      <w:lvlJc w:val="left"/>
      <w:pPr>
        <w:ind w:left="51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E3CB728">
      <w:start w:val="1"/>
      <w:numFmt w:val="decimal"/>
      <w:lvlText w:val="%8."/>
      <w:lvlJc w:val="left"/>
      <w:pPr>
        <w:ind w:left="59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AA202E2">
      <w:start w:val="1"/>
      <w:numFmt w:val="decimal"/>
      <w:lvlText w:val="%9."/>
      <w:lvlJc w:val="left"/>
      <w:pPr>
        <w:ind w:left="67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nsid w:val="1D836DAE"/>
    <w:multiLevelType w:val="hybridMultilevel"/>
    <w:tmpl w:val="E1D07F60"/>
    <w:numStyleLink w:val="Punkte"/>
  </w:abstractNum>
  <w:abstractNum w:abstractNumId="15">
    <w:nsid w:val="1E7D662D"/>
    <w:multiLevelType w:val="hybridMultilevel"/>
    <w:tmpl w:val="36C0F3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E90433F"/>
    <w:multiLevelType w:val="hybridMultilevel"/>
    <w:tmpl w:val="9F2AAC96"/>
    <w:lvl w:ilvl="0" w:tplc="2028F3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32575AB"/>
    <w:multiLevelType w:val="hybridMultilevel"/>
    <w:tmpl w:val="D3920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3FD4B32"/>
    <w:multiLevelType w:val="hybridMultilevel"/>
    <w:tmpl w:val="DB4EC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4494590"/>
    <w:multiLevelType w:val="hybridMultilevel"/>
    <w:tmpl w:val="DB4EC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6BD477C"/>
    <w:multiLevelType w:val="hybridMultilevel"/>
    <w:tmpl w:val="90CEB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83F2FE6"/>
    <w:multiLevelType w:val="hybridMultilevel"/>
    <w:tmpl w:val="9F0C0F9A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9722852"/>
    <w:multiLevelType w:val="hybridMultilevel"/>
    <w:tmpl w:val="BF326F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A537601"/>
    <w:multiLevelType w:val="hybridMultilevel"/>
    <w:tmpl w:val="C6FAF37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2C6F4E24"/>
    <w:multiLevelType w:val="multilevel"/>
    <w:tmpl w:val="B0F64700"/>
    <w:styleLink w:val="Nummeriert"/>
    <w:lvl w:ilvl="0">
      <w:start w:val="1"/>
      <w:numFmt w:val="decimal"/>
      <w:lvlText w:val="%1."/>
      <w:lvlJc w:val="left"/>
      <w:pPr>
        <w:ind w:left="283" w:hanging="28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1134" w:hanging="113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tabs>
          <w:tab w:val="num" w:pos="1058"/>
        </w:tabs>
        <w:ind w:left="1625" w:hanging="10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tabs>
          <w:tab w:val="num" w:pos="1571"/>
        </w:tabs>
        <w:ind w:left="2138" w:hanging="10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tabs>
          <w:tab w:val="num" w:pos="1931"/>
        </w:tabs>
        <w:ind w:left="2498" w:hanging="10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tabs>
          <w:tab w:val="num" w:pos="2291"/>
        </w:tabs>
        <w:ind w:left="2858" w:hanging="10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tabs>
          <w:tab w:val="num" w:pos="2651"/>
        </w:tabs>
        <w:ind w:left="3218" w:hanging="10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tabs>
          <w:tab w:val="num" w:pos="3011"/>
        </w:tabs>
        <w:ind w:left="3578" w:hanging="10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tabs>
          <w:tab w:val="num" w:pos="3371"/>
        </w:tabs>
        <w:ind w:left="3938" w:hanging="10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nsid w:val="2CE87257"/>
    <w:multiLevelType w:val="hybridMultilevel"/>
    <w:tmpl w:val="A140B650"/>
    <w:lvl w:ilvl="0" w:tplc="DFC40146">
      <w:start w:val="1"/>
      <w:numFmt w:val="decimal"/>
      <w:lvlText w:val="%1."/>
      <w:lvlJc w:val="left"/>
      <w:pPr>
        <w:ind w:left="720" w:hanging="360"/>
      </w:pPr>
      <w:rPr>
        <w:rFonts w:eastAsia="Arial Unicode MS" w:cs="Arial Unicode MS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21D4939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25648D0"/>
    <w:multiLevelType w:val="hybridMultilevel"/>
    <w:tmpl w:val="9FCA8CC2"/>
    <w:lvl w:ilvl="0" w:tplc="6400E3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2BA3E80"/>
    <w:multiLevelType w:val="hybridMultilevel"/>
    <w:tmpl w:val="D2246B1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4A723A8"/>
    <w:multiLevelType w:val="hybridMultilevel"/>
    <w:tmpl w:val="E2321B3E"/>
    <w:lvl w:ilvl="0" w:tplc="DFC40146">
      <w:start w:val="1"/>
      <w:numFmt w:val="decimal"/>
      <w:lvlText w:val="%1."/>
      <w:lvlJc w:val="left"/>
      <w:pPr>
        <w:ind w:left="720" w:hanging="360"/>
      </w:pPr>
      <w:rPr>
        <w:rFonts w:eastAsia="Arial Unicode MS" w:cs="Arial Unicode MS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5BC358A"/>
    <w:multiLevelType w:val="hybridMultilevel"/>
    <w:tmpl w:val="A00421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73A7A46"/>
    <w:multiLevelType w:val="hybridMultilevel"/>
    <w:tmpl w:val="65946768"/>
    <w:lvl w:ilvl="0" w:tplc="0807000F">
      <w:start w:val="1"/>
      <w:numFmt w:val="decimal"/>
      <w:lvlText w:val="%1."/>
      <w:lvlJc w:val="left"/>
      <w:pPr>
        <w:ind w:left="1080" w:hanging="360"/>
      </w:pPr>
    </w:lvl>
    <w:lvl w:ilvl="1" w:tplc="08070019" w:tentative="1">
      <w:start w:val="1"/>
      <w:numFmt w:val="lowerLetter"/>
      <w:lvlText w:val="%2."/>
      <w:lvlJc w:val="left"/>
      <w:pPr>
        <w:ind w:left="1800" w:hanging="360"/>
      </w:pPr>
    </w:lvl>
    <w:lvl w:ilvl="2" w:tplc="0807001B" w:tentative="1">
      <w:start w:val="1"/>
      <w:numFmt w:val="lowerRoman"/>
      <w:lvlText w:val="%3."/>
      <w:lvlJc w:val="right"/>
      <w:pPr>
        <w:ind w:left="2520" w:hanging="180"/>
      </w:pPr>
    </w:lvl>
    <w:lvl w:ilvl="3" w:tplc="0807000F" w:tentative="1">
      <w:start w:val="1"/>
      <w:numFmt w:val="decimal"/>
      <w:lvlText w:val="%4."/>
      <w:lvlJc w:val="left"/>
      <w:pPr>
        <w:ind w:left="3240" w:hanging="360"/>
      </w:pPr>
    </w:lvl>
    <w:lvl w:ilvl="4" w:tplc="08070019" w:tentative="1">
      <w:start w:val="1"/>
      <w:numFmt w:val="lowerLetter"/>
      <w:lvlText w:val="%5."/>
      <w:lvlJc w:val="left"/>
      <w:pPr>
        <w:ind w:left="3960" w:hanging="360"/>
      </w:pPr>
    </w:lvl>
    <w:lvl w:ilvl="5" w:tplc="0807001B" w:tentative="1">
      <w:start w:val="1"/>
      <w:numFmt w:val="lowerRoman"/>
      <w:lvlText w:val="%6."/>
      <w:lvlJc w:val="right"/>
      <w:pPr>
        <w:ind w:left="4680" w:hanging="180"/>
      </w:pPr>
    </w:lvl>
    <w:lvl w:ilvl="6" w:tplc="0807000F" w:tentative="1">
      <w:start w:val="1"/>
      <w:numFmt w:val="decimal"/>
      <w:lvlText w:val="%7."/>
      <w:lvlJc w:val="left"/>
      <w:pPr>
        <w:ind w:left="5400" w:hanging="360"/>
      </w:pPr>
    </w:lvl>
    <w:lvl w:ilvl="7" w:tplc="08070019" w:tentative="1">
      <w:start w:val="1"/>
      <w:numFmt w:val="lowerLetter"/>
      <w:lvlText w:val="%8."/>
      <w:lvlJc w:val="left"/>
      <w:pPr>
        <w:ind w:left="6120" w:hanging="360"/>
      </w:pPr>
    </w:lvl>
    <w:lvl w:ilvl="8" w:tplc="08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39595CE5"/>
    <w:multiLevelType w:val="hybridMultilevel"/>
    <w:tmpl w:val="C360B304"/>
    <w:lvl w:ilvl="0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3BC24C8F"/>
    <w:multiLevelType w:val="hybridMultilevel"/>
    <w:tmpl w:val="8912EF46"/>
    <w:lvl w:ilvl="0" w:tplc="DFC40146">
      <w:start w:val="1"/>
      <w:numFmt w:val="decimal"/>
      <w:lvlText w:val="%1."/>
      <w:lvlJc w:val="left"/>
      <w:pPr>
        <w:ind w:left="720" w:hanging="360"/>
      </w:pPr>
      <w:rPr>
        <w:rFonts w:eastAsia="Arial Unicode MS" w:cs="Arial Unicode MS"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3DE11313"/>
    <w:multiLevelType w:val="hybridMultilevel"/>
    <w:tmpl w:val="657A67C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3E7A1B41"/>
    <w:multiLevelType w:val="hybridMultilevel"/>
    <w:tmpl w:val="3D6476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3EEE7966"/>
    <w:multiLevelType w:val="hybridMultilevel"/>
    <w:tmpl w:val="3B84A722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05361F9"/>
    <w:multiLevelType w:val="hybridMultilevel"/>
    <w:tmpl w:val="24B21CF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24F1E15"/>
    <w:multiLevelType w:val="hybridMultilevel"/>
    <w:tmpl w:val="6B1CA6B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3B24849"/>
    <w:multiLevelType w:val="hybridMultilevel"/>
    <w:tmpl w:val="C85E3806"/>
    <w:styleLink w:val="Nummeriert0"/>
    <w:lvl w:ilvl="0" w:tplc="D0726414">
      <w:start w:val="1"/>
      <w:numFmt w:val="decimal"/>
      <w:lvlText w:val="%1."/>
      <w:lvlJc w:val="left"/>
      <w:pPr>
        <w:ind w:left="567" w:hanging="56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CA7E001A">
      <w:start w:val="1"/>
      <w:numFmt w:val="decimal"/>
      <w:lvlText w:val="%2."/>
      <w:lvlJc w:val="left"/>
      <w:pPr>
        <w:ind w:left="11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34340A04">
      <w:start w:val="1"/>
      <w:numFmt w:val="decimal"/>
      <w:lvlText w:val="%3."/>
      <w:lvlJc w:val="left"/>
      <w:pPr>
        <w:ind w:left="19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7A6E59A">
      <w:start w:val="1"/>
      <w:numFmt w:val="decimal"/>
      <w:lvlText w:val="%4."/>
      <w:lvlJc w:val="left"/>
      <w:pPr>
        <w:ind w:left="27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5C4389A">
      <w:start w:val="1"/>
      <w:numFmt w:val="decimal"/>
      <w:lvlText w:val="%5."/>
      <w:lvlJc w:val="left"/>
      <w:pPr>
        <w:ind w:left="35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AB8713C">
      <w:start w:val="1"/>
      <w:numFmt w:val="decimal"/>
      <w:lvlText w:val="%6."/>
      <w:lvlJc w:val="left"/>
      <w:pPr>
        <w:ind w:left="43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3E2F424">
      <w:start w:val="1"/>
      <w:numFmt w:val="decimal"/>
      <w:lvlText w:val="%7."/>
      <w:lvlJc w:val="left"/>
      <w:pPr>
        <w:ind w:left="51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8462C02">
      <w:start w:val="1"/>
      <w:numFmt w:val="decimal"/>
      <w:lvlText w:val="%8."/>
      <w:lvlJc w:val="left"/>
      <w:pPr>
        <w:ind w:left="59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7E44938">
      <w:start w:val="1"/>
      <w:numFmt w:val="decimal"/>
      <w:lvlText w:val="%9."/>
      <w:lvlJc w:val="left"/>
      <w:pPr>
        <w:ind w:left="67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nsid w:val="46753E28"/>
    <w:multiLevelType w:val="hybridMultilevel"/>
    <w:tmpl w:val="164CAF28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47EE4408"/>
    <w:multiLevelType w:val="hybridMultilevel"/>
    <w:tmpl w:val="D3920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485F1861"/>
    <w:multiLevelType w:val="hybridMultilevel"/>
    <w:tmpl w:val="F38E277C"/>
    <w:lvl w:ilvl="0" w:tplc="315C02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49562BEE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497A0E75"/>
    <w:multiLevelType w:val="hybridMultilevel"/>
    <w:tmpl w:val="9F2AAC96"/>
    <w:lvl w:ilvl="0" w:tplc="2028F3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9AD3D73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4A597BE1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4A810410"/>
    <w:multiLevelType w:val="hybridMultilevel"/>
    <w:tmpl w:val="0DD28BA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4AB97021"/>
    <w:multiLevelType w:val="hybridMultilevel"/>
    <w:tmpl w:val="E356F02E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4B8861D2"/>
    <w:multiLevelType w:val="multilevel"/>
    <w:tmpl w:val="EDBCDBA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">
    <w:nsid w:val="4C093F66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5186443D"/>
    <w:multiLevelType w:val="hybridMultilevel"/>
    <w:tmpl w:val="0DD28BAC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54D5451E"/>
    <w:multiLevelType w:val="hybridMultilevel"/>
    <w:tmpl w:val="B1220EA8"/>
    <w:lvl w:ilvl="0" w:tplc="DBFCF9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558E7BB3"/>
    <w:multiLevelType w:val="hybridMultilevel"/>
    <w:tmpl w:val="B240C2D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56390E65"/>
    <w:multiLevelType w:val="hybridMultilevel"/>
    <w:tmpl w:val="FB8A75D4"/>
    <w:lvl w:ilvl="0" w:tplc="315C02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5CB67310"/>
    <w:multiLevelType w:val="hybridMultilevel"/>
    <w:tmpl w:val="E1D07F60"/>
    <w:styleLink w:val="Punkte"/>
    <w:lvl w:ilvl="0" w:tplc="01628C06">
      <w:start w:val="1"/>
      <w:numFmt w:val="bullet"/>
      <w:lvlText w:val="-"/>
      <w:lvlJc w:val="left"/>
      <w:pPr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F985F24">
      <w:start w:val="1"/>
      <w:numFmt w:val="bullet"/>
      <w:lvlText w:val="-"/>
      <w:lvlJc w:val="left"/>
      <w:pPr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19E3702">
      <w:start w:val="1"/>
      <w:numFmt w:val="bullet"/>
      <w:lvlText w:val="-"/>
      <w:lvlJc w:val="left"/>
      <w:pPr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906D1A8">
      <w:start w:val="1"/>
      <w:numFmt w:val="bullet"/>
      <w:lvlText w:val="-"/>
      <w:lvlJc w:val="left"/>
      <w:pPr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B94E1B4">
      <w:start w:val="1"/>
      <w:numFmt w:val="bullet"/>
      <w:lvlText w:val="-"/>
      <w:lvlJc w:val="left"/>
      <w:pPr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F5E03F0">
      <w:start w:val="1"/>
      <w:numFmt w:val="bullet"/>
      <w:lvlText w:val="-"/>
      <w:lvlJc w:val="left"/>
      <w:pPr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5AC57F2">
      <w:start w:val="1"/>
      <w:numFmt w:val="bullet"/>
      <w:lvlText w:val="-"/>
      <w:lvlJc w:val="left"/>
      <w:pPr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0463CE2">
      <w:start w:val="1"/>
      <w:numFmt w:val="bullet"/>
      <w:lvlText w:val="-"/>
      <w:lvlJc w:val="left"/>
      <w:pPr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048E636">
      <w:start w:val="1"/>
      <w:numFmt w:val="bullet"/>
      <w:lvlText w:val="-"/>
      <w:lvlJc w:val="left"/>
      <w:pPr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nsid w:val="620C3B6E"/>
    <w:multiLevelType w:val="hybridMultilevel"/>
    <w:tmpl w:val="DB4EC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65BB0CB8"/>
    <w:multiLevelType w:val="hybridMultilevel"/>
    <w:tmpl w:val="96F02442"/>
    <w:numStyleLink w:val="Harvard"/>
  </w:abstractNum>
  <w:abstractNum w:abstractNumId="58">
    <w:nsid w:val="662F6696"/>
    <w:multiLevelType w:val="hybridMultilevel"/>
    <w:tmpl w:val="99A60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68D042C7"/>
    <w:multiLevelType w:val="multilevel"/>
    <w:tmpl w:val="B0F64700"/>
    <w:numStyleLink w:val="Nummeriert"/>
  </w:abstractNum>
  <w:abstractNum w:abstractNumId="60">
    <w:nsid w:val="6BEC1E75"/>
    <w:multiLevelType w:val="hybridMultilevel"/>
    <w:tmpl w:val="52B8DDD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6C721C33"/>
    <w:multiLevelType w:val="hybridMultilevel"/>
    <w:tmpl w:val="C85E3806"/>
    <w:numStyleLink w:val="Nummeriert0"/>
  </w:abstractNum>
  <w:abstractNum w:abstractNumId="62">
    <w:nsid w:val="6D965F69"/>
    <w:multiLevelType w:val="hybridMultilevel"/>
    <w:tmpl w:val="32E84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28B1D13"/>
    <w:multiLevelType w:val="hybridMultilevel"/>
    <w:tmpl w:val="C78E1C0E"/>
    <w:lvl w:ilvl="0" w:tplc="4C84D3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6AF5A25"/>
    <w:multiLevelType w:val="hybridMultilevel"/>
    <w:tmpl w:val="CF3486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794F1C28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7CF63D0E"/>
    <w:multiLevelType w:val="hybridMultilevel"/>
    <w:tmpl w:val="32E849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7E154746"/>
    <w:multiLevelType w:val="hybridMultilevel"/>
    <w:tmpl w:val="1C0C74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7E351978"/>
    <w:multiLevelType w:val="hybridMultilevel"/>
    <w:tmpl w:val="D6CAB27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7F133D5C"/>
    <w:multiLevelType w:val="hybridMultilevel"/>
    <w:tmpl w:val="DB4EC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7F91399B"/>
    <w:multiLevelType w:val="hybridMultilevel"/>
    <w:tmpl w:val="B240C2D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7"/>
  </w:num>
  <w:num w:numId="3">
    <w:abstractNumId w:val="24"/>
  </w:num>
  <w:num w:numId="4">
    <w:abstractNumId w:val="59"/>
  </w:num>
  <w:num w:numId="5">
    <w:abstractNumId w:val="59"/>
    <w:lvlOverride w:ilvl="0">
      <w:lvl w:ilvl="0">
        <w:start w:val="1"/>
        <w:numFmt w:val="decimal"/>
        <w:lvlText w:val="%1."/>
        <w:lvlJc w:val="left"/>
        <w:pPr>
          <w:ind w:left="283" w:hanging="28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58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57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93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29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65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01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37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59"/>
    <w:lvlOverride w:ilvl="0">
      <w:lvl w:ilvl="0">
        <w:start w:val="1"/>
        <w:numFmt w:val="decimal"/>
        <w:lvlText w:val="%1."/>
        <w:lvlJc w:val="left"/>
        <w:pPr>
          <w:ind w:left="283" w:hanging="28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24" w:hanging="52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58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57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93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29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65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01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371" w:hanging="4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39"/>
  </w:num>
  <w:num w:numId="8">
    <w:abstractNumId w:val="61"/>
  </w:num>
  <w:num w:numId="9">
    <w:abstractNumId w:val="55"/>
  </w:num>
  <w:num w:numId="10">
    <w:abstractNumId w:val="14"/>
  </w:num>
  <w:num w:numId="11">
    <w:abstractNumId w:val="59"/>
    <w:lvlOverride w:ilvl="0">
      <w:lvl w:ilvl="0">
        <w:start w:val="1"/>
        <w:numFmt w:val="decimal"/>
        <w:lvlText w:val="%1."/>
        <w:lvlJc w:val="left"/>
        <w:pPr>
          <w:ind w:left="283" w:hanging="283"/>
        </w:pPr>
        <w:rPr>
          <w:rFonts w:hAnsi="Arial Unicode MS"/>
          <w:b/>
          <w:bCs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567" w:hanging="56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992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50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86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22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58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94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305" w:hanging="4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13"/>
  </w:num>
  <w:num w:numId="13">
    <w:abstractNumId w:val="47"/>
  </w:num>
  <w:num w:numId="14">
    <w:abstractNumId w:val="23"/>
  </w:num>
  <w:num w:numId="15">
    <w:abstractNumId w:val="37"/>
  </w:num>
  <w:num w:numId="16">
    <w:abstractNumId w:val="12"/>
  </w:num>
  <w:num w:numId="17">
    <w:abstractNumId w:val="49"/>
  </w:num>
  <w:num w:numId="18">
    <w:abstractNumId w:val="11"/>
  </w:num>
  <w:num w:numId="19">
    <w:abstractNumId w:val="10"/>
  </w:num>
  <w:num w:numId="20">
    <w:abstractNumId w:val="32"/>
  </w:num>
  <w:num w:numId="21">
    <w:abstractNumId w:val="40"/>
  </w:num>
  <w:num w:numId="22">
    <w:abstractNumId w:val="31"/>
  </w:num>
  <w:num w:numId="23">
    <w:abstractNumId w:val="28"/>
  </w:num>
  <w:num w:numId="24">
    <w:abstractNumId w:val="0"/>
  </w:num>
  <w:num w:numId="25">
    <w:abstractNumId w:val="36"/>
  </w:num>
  <w:num w:numId="26">
    <w:abstractNumId w:val="21"/>
  </w:num>
  <w:num w:numId="27">
    <w:abstractNumId w:val="7"/>
  </w:num>
  <w:num w:numId="28">
    <w:abstractNumId w:val="29"/>
  </w:num>
  <w:num w:numId="29">
    <w:abstractNumId w:val="25"/>
  </w:num>
  <w:num w:numId="30">
    <w:abstractNumId w:val="33"/>
  </w:num>
  <w:num w:numId="31">
    <w:abstractNumId w:val="5"/>
  </w:num>
  <w:num w:numId="32">
    <w:abstractNumId w:val="52"/>
  </w:num>
  <w:num w:numId="33">
    <w:abstractNumId w:val="53"/>
  </w:num>
  <w:num w:numId="34">
    <w:abstractNumId w:val="48"/>
  </w:num>
  <w:num w:numId="35">
    <w:abstractNumId w:val="8"/>
  </w:num>
  <w:num w:numId="36">
    <w:abstractNumId w:val="34"/>
  </w:num>
  <w:num w:numId="37">
    <w:abstractNumId w:val="60"/>
  </w:num>
  <w:num w:numId="38">
    <w:abstractNumId w:val="16"/>
  </w:num>
  <w:num w:numId="39">
    <w:abstractNumId w:val="27"/>
  </w:num>
  <w:num w:numId="40">
    <w:abstractNumId w:val="54"/>
  </w:num>
  <w:num w:numId="41">
    <w:abstractNumId w:val="38"/>
  </w:num>
  <w:num w:numId="42">
    <w:abstractNumId w:val="42"/>
  </w:num>
  <w:num w:numId="43">
    <w:abstractNumId w:val="70"/>
  </w:num>
  <w:num w:numId="44">
    <w:abstractNumId w:val="18"/>
  </w:num>
  <w:num w:numId="45">
    <w:abstractNumId w:val="65"/>
  </w:num>
  <w:num w:numId="46">
    <w:abstractNumId w:val="41"/>
  </w:num>
  <w:num w:numId="47">
    <w:abstractNumId w:val="4"/>
  </w:num>
  <w:num w:numId="48">
    <w:abstractNumId w:val="50"/>
  </w:num>
  <w:num w:numId="49">
    <w:abstractNumId w:val="17"/>
  </w:num>
  <w:num w:numId="50">
    <w:abstractNumId w:val="51"/>
  </w:num>
  <w:num w:numId="51">
    <w:abstractNumId w:val="9"/>
  </w:num>
  <w:num w:numId="52">
    <w:abstractNumId w:val="1"/>
  </w:num>
  <w:num w:numId="53">
    <w:abstractNumId w:val="19"/>
  </w:num>
  <w:num w:numId="54">
    <w:abstractNumId w:val="69"/>
  </w:num>
  <w:num w:numId="55">
    <w:abstractNumId w:val="45"/>
  </w:num>
  <w:num w:numId="56">
    <w:abstractNumId w:val="15"/>
  </w:num>
  <w:num w:numId="57">
    <w:abstractNumId w:val="44"/>
  </w:num>
  <w:num w:numId="58">
    <w:abstractNumId w:val="2"/>
  </w:num>
  <w:num w:numId="59">
    <w:abstractNumId w:val="67"/>
  </w:num>
  <w:num w:numId="60">
    <w:abstractNumId w:val="64"/>
  </w:num>
  <w:num w:numId="61">
    <w:abstractNumId w:val="68"/>
  </w:num>
  <w:num w:numId="62">
    <w:abstractNumId w:val="35"/>
  </w:num>
  <w:num w:numId="63">
    <w:abstractNumId w:val="22"/>
  </w:num>
  <w:num w:numId="64">
    <w:abstractNumId w:val="43"/>
  </w:num>
  <w:num w:numId="65">
    <w:abstractNumId w:val="56"/>
  </w:num>
  <w:num w:numId="66">
    <w:abstractNumId w:val="20"/>
  </w:num>
  <w:num w:numId="67">
    <w:abstractNumId w:val="46"/>
  </w:num>
  <w:num w:numId="68">
    <w:abstractNumId w:val="63"/>
  </w:num>
  <w:num w:numId="69">
    <w:abstractNumId w:val="58"/>
  </w:num>
  <w:num w:numId="70">
    <w:abstractNumId w:val="62"/>
  </w:num>
  <w:num w:numId="71">
    <w:abstractNumId w:val="26"/>
  </w:num>
  <w:num w:numId="72">
    <w:abstractNumId w:val="66"/>
  </w:num>
  <w:num w:numId="73">
    <w:abstractNumId w:val="3"/>
  </w:num>
  <w:num w:numId="74">
    <w:abstractNumId w:val="30"/>
  </w:num>
  <w:numIdMacAtCleanup w:val="74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ven">
    <w15:presenceInfo w15:providerId="None" w15:userId="sven"/>
  </w15:person>
  <w15:person w15:author="Kevin Meister">
    <w15:presenceInfo w15:providerId="Windows Live" w15:userId="77d24005c8141d7d"/>
  </w15:person>
  <w15:person w15:author="Windows User">
    <w15:presenceInfo w15:providerId="None" w15:userId="Windows User"/>
  </w15:person>
  <w15:person w15:author="Balthasar Hofer">
    <w15:presenceInfo w15:providerId="Windows Live" w15:userId="ade26b607aef124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trackRevisions/>
  <w:defaultTabStop w:val="720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07D0"/>
    <w:rsid w:val="000055DA"/>
    <w:rsid w:val="00010BA3"/>
    <w:rsid w:val="00054B85"/>
    <w:rsid w:val="0009574A"/>
    <w:rsid w:val="000D17CB"/>
    <w:rsid w:val="000D63B5"/>
    <w:rsid w:val="00107310"/>
    <w:rsid w:val="00130041"/>
    <w:rsid w:val="00206B82"/>
    <w:rsid w:val="00234D11"/>
    <w:rsid w:val="002547D6"/>
    <w:rsid w:val="00267947"/>
    <w:rsid w:val="002C6542"/>
    <w:rsid w:val="002F2D0E"/>
    <w:rsid w:val="00303DD2"/>
    <w:rsid w:val="0034697E"/>
    <w:rsid w:val="00363F56"/>
    <w:rsid w:val="003A2108"/>
    <w:rsid w:val="003B5483"/>
    <w:rsid w:val="003D7DF5"/>
    <w:rsid w:val="004107E7"/>
    <w:rsid w:val="0045051B"/>
    <w:rsid w:val="004604B0"/>
    <w:rsid w:val="00475F92"/>
    <w:rsid w:val="00481005"/>
    <w:rsid w:val="004B73DB"/>
    <w:rsid w:val="00535313"/>
    <w:rsid w:val="005A5A42"/>
    <w:rsid w:val="005D3D59"/>
    <w:rsid w:val="00626E11"/>
    <w:rsid w:val="00673DE2"/>
    <w:rsid w:val="006B779B"/>
    <w:rsid w:val="007141FF"/>
    <w:rsid w:val="007200BE"/>
    <w:rsid w:val="00725D4D"/>
    <w:rsid w:val="00755F52"/>
    <w:rsid w:val="00775B4D"/>
    <w:rsid w:val="00790CDF"/>
    <w:rsid w:val="00792EF1"/>
    <w:rsid w:val="00796B8F"/>
    <w:rsid w:val="007F66ED"/>
    <w:rsid w:val="00810600"/>
    <w:rsid w:val="0081411F"/>
    <w:rsid w:val="00817DCD"/>
    <w:rsid w:val="00827490"/>
    <w:rsid w:val="00840C78"/>
    <w:rsid w:val="00894F75"/>
    <w:rsid w:val="008A4B48"/>
    <w:rsid w:val="008C36B8"/>
    <w:rsid w:val="008E3210"/>
    <w:rsid w:val="008F6CFF"/>
    <w:rsid w:val="0097161C"/>
    <w:rsid w:val="00A33560"/>
    <w:rsid w:val="00A82CCD"/>
    <w:rsid w:val="00AC05AB"/>
    <w:rsid w:val="00B4122B"/>
    <w:rsid w:val="00B440A9"/>
    <w:rsid w:val="00BD2A6B"/>
    <w:rsid w:val="00BD3F57"/>
    <w:rsid w:val="00C13894"/>
    <w:rsid w:val="00C217C0"/>
    <w:rsid w:val="00C457F5"/>
    <w:rsid w:val="00C47F6E"/>
    <w:rsid w:val="00C86A7E"/>
    <w:rsid w:val="00CD7862"/>
    <w:rsid w:val="00D05C64"/>
    <w:rsid w:val="00D24D67"/>
    <w:rsid w:val="00D422A3"/>
    <w:rsid w:val="00D72B7F"/>
    <w:rsid w:val="00D741A1"/>
    <w:rsid w:val="00D753D9"/>
    <w:rsid w:val="00D8255E"/>
    <w:rsid w:val="00D85616"/>
    <w:rsid w:val="00D95683"/>
    <w:rsid w:val="00DB2EE5"/>
    <w:rsid w:val="00DB3BA1"/>
    <w:rsid w:val="00DD0F23"/>
    <w:rsid w:val="00DD60BF"/>
    <w:rsid w:val="00DF0D70"/>
    <w:rsid w:val="00DF753E"/>
    <w:rsid w:val="00E619FE"/>
    <w:rsid w:val="00ED544A"/>
    <w:rsid w:val="00F21F58"/>
    <w:rsid w:val="00F31386"/>
    <w:rsid w:val="00F41F13"/>
    <w:rsid w:val="00F576CF"/>
    <w:rsid w:val="00F977FC"/>
    <w:rsid w:val="00FD6C9B"/>
    <w:rsid w:val="00FE07D0"/>
    <w:rsid w:val="00FE2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D239B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de-CH" w:eastAsia="de-CH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rPr>
      <w:sz w:val="24"/>
      <w:szCs w:val="24"/>
      <w:lang w:val="en-US" w:eastAsia="en-US"/>
    </w:rPr>
  </w:style>
  <w:style w:type="paragraph" w:styleId="berschrift2">
    <w:name w:val="heading 2"/>
    <w:pPr>
      <w:keepNext/>
      <w:spacing w:line="288" w:lineRule="auto"/>
      <w:outlineLvl w:val="1"/>
    </w:pPr>
    <w:rPr>
      <w:rFonts w:ascii="Helvetica" w:hAnsi="Helvetica" w:cs="Arial Unicode MS"/>
      <w:color w:val="357CA2"/>
      <w:sz w:val="30"/>
      <w:szCs w:val="30"/>
      <w:u w:color="357CA2"/>
      <w:lang w:val="de-DE"/>
    </w:rPr>
  </w:style>
  <w:style w:type="paragraph" w:styleId="berschrift3">
    <w:name w:val="heading 3"/>
    <w:next w:val="Text"/>
    <w:pPr>
      <w:keepNext/>
      <w:spacing w:line="288" w:lineRule="auto"/>
      <w:outlineLvl w:val="2"/>
    </w:pPr>
    <w:rPr>
      <w:rFonts w:ascii="Helvetica Light" w:hAnsi="Helvetica Light" w:cs="Arial Unicode MS"/>
      <w:color w:val="489BC9"/>
      <w:spacing w:val="5"/>
      <w:sz w:val="26"/>
      <w:szCs w:val="26"/>
      <w:u w:color="489BC9"/>
      <w:lang w:val="en-US"/>
    </w:rPr>
  </w:style>
  <w:style w:type="paragraph" w:styleId="berschrift4">
    <w:name w:val="heading 4"/>
    <w:next w:val="Text"/>
    <w:pPr>
      <w:keepNext/>
      <w:outlineLvl w:val="3"/>
    </w:pPr>
    <w:rPr>
      <w:rFonts w:ascii="Helvetica" w:hAnsi="Helvetica" w:cs="Arial Unicode MS"/>
      <w:b/>
      <w:bCs/>
      <w:color w:val="489BC9"/>
      <w:sz w:val="26"/>
      <w:szCs w:val="26"/>
      <w:u w:color="489BC9"/>
      <w:lang w:val="de-DE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u w:color="000000"/>
      <w:lang w:val="en-US"/>
    </w:rPr>
  </w:style>
  <w:style w:type="paragraph" w:customStyle="1" w:styleId="Text">
    <w:name w:val="Text"/>
    <w:pPr>
      <w:spacing w:line="288" w:lineRule="auto"/>
      <w:outlineLvl w:val="0"/>
    </w:pPr>
    <w:rPr>
      <w:rFonts w:ascii="Helvetica" w:eastAsia="Helvetica" w:hAnsi="Helvetica" w:cs="Helvetica"/>
      <w:color w:val="000000"/>
      <w:sz w:val="22"/>
      <w:szCs w:val="22"/>
      <w:u w:color="000000"/>
      <w:lang w:val="de-DE"/>
    </w:rPr>
  </w:style>
  <w:style w:type="paragraph" w:styleId="Titel">
    <w:name w:val="Title"/>
    <w:next w:val="Text"/>
    <w:pPr>
      <w:keepNext/>
      <w:outlineLvl w:val="1"/>
    </w:pPr>
    <w:rPr>
      <w:rFonts w:ascii="Helvetica" w:hAnsi="Helvetica" w:cs="Arial Unicode MS"/>
      <w:b/>
      <w:bCs/>
      <w:color w:val="357CA2"/>
      <w:sz w:val="60"/>
      <w:szCs w:val="60"/>
      <w:u w:color="357CA2"/>
      <w:lang w:val="de-DE"/>
    </w:rPr>
  </w:style>
  <w:style w:type="paragraph" w:customStyle="1" w:styleId="berschrift">
    <w:name w:val="Überschrift"/>
    <w:next w:val="Text"/>
    <w:pPr>
      <w:keepNext/>
      <w:spacing w:line="288" w:lineRule="auto"/>
      <w:outlineLvl w:val="2"/>
    </w:pPr>
    <w:rPr>
      <w:rFonts w:ascii="Helvetica" w:hAnsi="Helvetica" w:cs="Arial Unicode MS"/>
      <w:b/>
      <w:bCs/>
      <w:color w:val="165778"/>
      <w:sz w:val="36"/>
      <w:szCs w:val="36"/>
      <w:u w:color="165778"/>
      <w:lang w:val="de-DE"/>
    </w:rPr>
  </w:style>
  <w:style w:type="numbering" w:customStyle="1" w:styleId="Harvard">
    <w:name w:val="Harvard"/>
    <w:pPr>
      <w:numPr>
        <w:numId w:val="1"/>
      </w:numPr>
    </w:pPr>
  </w:style>
  <w:style w:type="numbering" w:customStyle="1" w:styleId="Nummeriert">
    <w:name w:val="Nummeriert"/>
    <w:pPr>
      <w:numPr>
        <w:numId w:val="3"/>
      </w:numPr>
    </w:pPr>
  </w:style>
  <w:style w:type="numbering" w:customStyle="1" w:styleId="Nummeriert0">
    <w:name w:val="Nummeriert.0"/>
    <w:pPr>
      <w:numPr>
        <w:numId w:val="7"/>
      </w:numPr>
    </w:pPr>
  </w:style>
  <w:style w:type="numbering" w:customStyle="1" w:styleId="Punkte">
    <w:name w:val="Punkte"/>
    <w:pPr>
      <w:numPr>
        <w:numId w:val="9"/>
      </w:numPr>
    </w:pPr>
  </w:style>
  <w:style w:type="paragraph" w:styleId="KeinLeerraum">
    <w:name w:val="No Spacing"/>
    <w:uiPriority w:val="1"/>
    <w:qFormat/>
    <w:rsid w:val="00FE2129"/>
    <w:rPr>
      <w:sz w:val="24"/>
      <w:szCs w:val="24"/>
      <w:lang w:val="en-US" w:eastAsia="en-US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7141FF"/>
    <w:rPr>
      <w:rFonts w:ascii="Segoe UI" w:hAnsi="Segoe UI" w:cs="Segoe UI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7141FF"/>
    <w:rPr>
      <w:rFonts w:ascii="Segoe UI" w:hAnsi="Segoe UI" w:cs="Segoe UI"/>
      <w:sz w:val="18"/>
      <w:szCs w:val="18"/>
      <w:lang w:val="en-US" w:eastAsia="en-US"/>
    </w:rPr>
  </w:style>
  <w:style w:type="paragraph" w:styleId="Bearbeitung">
    <w:name w:val="Revision"/>
    <w:hidden/>
    <w:uiPriority w:val="99"/>
    <w:semiHidden/>
    <w:rsid w:val="005D3D5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lang w:val="en-US" w:eastAsia="en-US"/>
    </w:rPr>
  </w:style>
  <w:style w:type="paragraph" w:styleId="Kopfzeile">
    <w:name w:val="header"/>
    <w:basedOn w:val="Standard"/>
    <w:link w:val="KopfzeileZeichen"/>
    <w:uiPriority w:val="99"/>
    <w:unhideWhenUsed/>
    <w:rsid w:val="000D17CB"/>
    <w:pPr>
      <w:tabs>
        <w:tab w:val="center" w:pos="4536"/>
        <w:tab w:val="right" w:pos="9072"/>
      </w:tabs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0D17CB"/>
    <w:rPr>
      <w:sz w:val="24"/>
      <w:szCs w:val="24"/>
      <w:lang w:val="en-US" w:eastAsia="en-US"/>
    </w:rPr>
  </w:style>
  <w:style w:type="paragraph" w:styleId="Fuzeile">
    <w:name w:val="footer"/>
    <w:basedOn w:val="Standard"/>
    <w:link w:val="FuzeileZeichen"/>
    <w:uiPriority w:val="99"/>
    <w:unhideWhenUsed/>
    <w:rsid w:val="000D17CB"/>
    <w:pPr>
      <w:tabs>
        <w:tab w:val="center" w:pos="4536"/>
        <w:tab w:val="right" w:pos="9072"/>
      </w:tabs>
    </w:pPr>
  </w:style>
  <w:style w:type="character" w:customStyle="1" w:styleId="FuzeileZeichen">
    <w:name w:val="Fußzeile Zeichen"/>
    <w:basedOn w:val="Absatzstandardschriftart"/>
    <w:link w:val="Fuzeile"/>
    <w:uiPriority w:val="99"/>
    <w:rsid w:val="000D17CB"/>
    <w:rPr>
      <w:sz w:val="24"/>
      <w:szCs w:val="24"/>
      <w:lang w:val="en-US" w:eastAsia="en-US"/>
    </w:rPr>
  </w:style>
  <w:style w:type="table" w:styleId="Tabellenraster">
    <w:name w:val="Table Grid"/>
    <w:basedOn w:val="NormaleTabelle"/>
    <w:uiPriority w:val="39"/>
    <w:rsid w:val="00475F9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de-CH" w:eastAsia="de-CH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rPr>
      <w:sz w:val="24"/>
      <w:szCs w:val="24"/>
      <w:lang w:val="en-US" w:eastAsia="en-US"/>
    </w:rPr>
  </w:style>
  <w:style w:type="paragraph" w:styleId="berschrift2">
    <w:name w:val="heading 2"/>
    <w:pPr>
      <w:keepNext/>
      <w:spacing w:line="288" w:lineRule="auto"/>
      <w:outlineLvl w:val="1"/>
    </w:pPr>
    <w:rPr>
      <w:rFonts w:ascii="Helvetica" w:hAnsi="Helvetica" w:cs="Arial Unicode MS"/>
      <w:color w:val="357CA2"/>
      <w:sz w:val="30"/>
      <w:szCs w:val="30"/>
      <w:u w:color="357CA2"/>
      <w:lang w:val="de-DE"/>
    </w:rPr>
  </w:style>
  <w:style w:type="paragraph" w:styleId="berschrift3">
    <w:name w:val="heading 3"/>
    <w:next w:val="Text"/>
    <w:pPr>
      <w:keepNext/>
      <w:spacing w:line="288" w:lineRule="auto"/>
      <w:outlineLvl w:val="2"/>
    </w:pPr>
    <w:rPr>
      <w:rFonts w:ascii="Helvetica Light" w:hAnsi="Helvetica Light" w:cs="Arial Unicode MS"/>
      <w:color w:val="489BC9"/>
      <w:spacing w:val="5"/>
      <w:sz w:val="26"/>
      <w:szCs w:val="26"/>
      <w:u w:color="489BC9"/>
      <w:lang w:val="en-US"/>
    </w:rPr>
  </w:style>
  <w:style w:type="paragraph" w:styleId="berschrift4">
    <w:name w:val="heading 4"/>
    <w:next w:val="Text"/>
    <w:pPr>
      <w:keepNext/>
      <w:outlineLvl w:val="3"/>
    </w:pPr>
    <w:rPr>
      <w:rFonts w:ascii="Helvetica" w:hAnsi="Helvetica" w:cs="Arial Unicode MS"/>
      <w:b/>
      <w:bCs/>
      <w:color w:val="489BC9"/>
      <w:sz w:val="26"/>
      <w:szCs w:val="26"/>
      <w:u w:color="489BC9"/>
      <w:lang w:val="de-DE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f-undFuzeilen">
    <w:name w:val="Kopf- und Fußzeilen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  <w:u w:color="000000"/>
      <w:lang w:val="en-US"/>
    </w:rPr>
  </w:style>
  <w:style w:type="paragraph" w:customStyle="1" w:styleId="Text">
    <w:name w:val="Text"/>
    <w:pPr>
      <w:spacing w:line="288" w:lineRule="auto"/>
      <w:outlineLvl w:val="0"/>
    </w:pPr>
    <w:rPr>
      <w:rFonts w:ascii="Helvetica" w:eastAsia="Helvetica" w:hAnsi="Helvetica" w:cs="Helvetica"/>
      <w:color w:val="000000"/>
      <w:sz w:val="22"/>
      <w:szCs w:val="22"/>
      <w:u w:color="000000"/>
      <w:lang w:val="de-DE"/>
    </w:rPr>
  </w:style>
  <w:style w:type="paragraph" w:styleId="Titel">
    <w:name w:val="Title"/>
    <w:next w:val="Text"/>
    <w:pPr>
      <w:keepNext/>
      <w:outlineLvl w:val="1"/>
    </w:pPr>
    <w:rPr>
      <w:rFonts w:ascii="Helvetica" w:hAnsi="Helvetica" w:cs="Arial Unicode MS"/>
      <w:b/>
      <w:bCs/>
      <w:color w:val="357CA2"/>
      <w:sz w:val="60"/>
      <w:szCs w:val="60"/>
      <w:u w:color="357CA2"/>
      <w:lang w:val="de-DE"/>
    </w:rPr>
  </w:style>
  <w:style w:type="paragraph" w:customStyle="1" w:styleId="berschrift">
    <w:name w:val="Überschrift"/>
    <w:next w:val="Text"/>
    <w:pPr>
      <w:keepNext/>
      <w:spacing w:line="288" w:lineRule="auto"/>
      <w:outlineLvl w:val="2"/>
    </w:pPr>
    <w:rPr>
      <w:rFonts w:ascii="Helvetica" w:hAnsi="Helvetica" w:cs="Arial Unicode MS"/>
      <w:b/>
      <w:bCs/>
      <w:color w:val="165778"/>
      <w:sz w:val="36"/>
      <w:szCs w:val="36"/>
      <w:u w:color="165778"/>
      <w:lang w:val="de-DE"/>
    </w:rPr>
  </w:style>
  <w:style w:type="numbering" w:customStyle="1" w:styleId="Harvard">
    <w:name w:val="Harvard"/>
    <w:pPr>
      <w:numPr>
        <w:numId w:val="1"/>
      </w:numPr>
    </w:pPr>
  </w:style>
  <w:style w:type="numbering" w:customStyle="1" w:styleId="Nummeriert">
    <w:name w:val="Nummeriert"/>
    <w:pPr>
      <w:numPr>
        <w:numId w:val="3"/>
      </w:numPr>
    </w:pPr>
  </w:style>
  <w:style w:type="numbering" w:customStyle="1" w:styleId="Nummeriert0">
    <w:name w:val="Nummeriert.0"/>
    <w:pPr>
      <w:numPr>
        <w:numId w:val="7"/>
      </w:numPr>
    </w:pPr>
  </w:style>
  <w:style w:type="numbering" w:customStyle="1" w:styleId="Punkte">
    <w:name w:val="Punkte"/>
    <w:pPr>
      <w:numPr>
        <w:numId w:val="9"/>
      </w:numPr>
    </w:pPr>
  </w:style>
  <w:style w:type="paragraph" w:styleId="KeinLeerraum">
    <w:name w:val="No Spacing"/>
    <w:uiPriority w:val="1"/>
    <w:qFormat/>
    <w:rsid w:val="00FE2129"/>
    <w:rPr>
      <w:sz w:val="24"/>
      <w:szCs w:val="24"/>
      <w:lang w:val="en-US" w:eastAsia="en-US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7141FF"/>
    <w:rPr>
      <w:rFonts w:ascii="Segoe UI" w:hAnsi="Segoe UI" w:cs="Segoe UI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7141FF"/>
    <w:rPr>
      <w:rFonts w:ascii="Segoe UI" w:hAnsi="Segoe UI" w:cs="Segoe UI"/>
      <w:sz w:val="18"/>
      <w:szCs w:val="18"/>
      <w:lang w:val="en-US" w:eastAsia="en-US"/>
    </w:rPr>
  </w:style>
  <w:style w:type="paragraph" w:styleId="Bearbeitung">
    <w:name w:val="Revision"/>
    <w:hidden/>
    <w:uiPriority w:val="99"/>
    <w:semiHidden/>
    <w:rsid w:val="005D3D59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sz w:val="24"/>
      <w:szCs w:val="24"/>
      <w:lang w:val="en-US" w:eastAsia="en-US"/>
    </w:rPr>
  </w:style>
  <w:style w:type="paragraph" w:styleId="Kopfzeile">
    <w:name w:val="header"/>
    <w:basedOn w:val="Standard"/>
    <w:link w:val="KopfzeileZeichen"/>
    <w:uiPriority w:val="99"/>
    <w:unhideWhenUsed/>
    <w:rsid w:val="000D17CB"/>
    <w:pPr>
      <w:tabs>
        <w:tab w:val="center" w:pos="4536"/>
        <w:tab w:val="right" w:pos="9072"/>
      </w:tabs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0D17CB"/>
    <w:rPr>
      <w:sz w:val="24"/>
      <w:szCs w:val="24"/>
      <w:lang w:val="en-US" w:eastAsia="en-US"/>
    </w:rPr>
  </w:style>
  <w:style w:type="paragraph" w:styleId="Fuzeile">
    <w:name w:val="footer"/>
    <w:basedOn w:val="Standard"/>
    <w:link w:val="FuzeileZeichen"/>
    <w:uiPriority w:val="99"/>
    <w:unhideWhenUsed/>
    <w:rsid w:val="000D17CB"/>
    <w:pPr>
      <w:tabs>
        <w:tab w:val="center" w:pos="4536"/>
        <w:tab w:val="right" w:pos="9072"/>
      </w:tabs>
    </w:pPr>
  </w:style>
  <w:style w:type="character" w:customStyle="1" w:styleId="FuzeileZeichen">
    <w:name w:val="Fußzeile Zeichen"/>
    <w:basedOn w:val="Absatzstandardschriftart"/>
    <w:link w:val="Fuzeile"/>
    <w:uiPriority w:val="99"/>
    <w:rsid w:val="000D17CB"/>
    <w:rPr>
      <w:sz w:val="24"/>
      <w:szCs w:val="24"/>
      <w:lang w:val="en-US" w:eastAsia="en-US"/>
    </w:rPr>
  </w:style>
  <w:style w:type="table" w:styleId="Tabellenraster">
    <w:name w:val="Table Grid"/>
    <w:basedOn w:val="NormaleTabelle"/>
    <w:uiPriority w:val="39"/>
    <w:rsid w:val="00475F9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5.tif"/><Relationship Id="rId21" Type="http://schemas.openxmlformats.org/officeDocument/2006/relationships/image" Target="media/image7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8.tif"/><Relationship Id="rId25" Type="http://schemas.openxmlformats.org/officeDocument/2006/relationships/image" Target="media/image11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2.tif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30.png"/><Relationship Id="rId31" Type="http://schemas.openxmlformats.org/officeDocument/2006/relationships/image" Target="media/image140.png"/><Relationship Id="rId32" Type="http://schemas.openxmlformats.org/officeDocument/2006/relationships/header" Target="header3.xml"/><Relationship Id="rId9" Type="http://schemas.openxmlformats.org/officeDocument/2006/relationships/header" Target="header1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footer" Target="footer2.xml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36" Type="http://schemas.microsoft.com/office/2011/relationships/people" Target="people.xml"/><Relationship Id="rId10" Type="http://schemas.openxmlformats.org/officeDocument/2006/relationships/footer" Target="footer1.xml"/><Relationship Id="rId11" Type="http://schemas.openxmlformats.org/officeDocument/2006/relationships/header" Target="header2.xml"/><Relationship Id="rId12" Type="http://schemas.openxmlformats.org/officeDocument/2006/relationships/image" Target="media/image1.tif"/><Relationship Id="rId13" Type="http://schemas.openxmlformats.org/officeDocument/2006/relationships/image" Target="media/image2.png"/><Relationship Id="rId14" Type="http://schemas.openxmlformats.org/officeDocument/2006/relationships/image" Target="media/image10.tif"/><Relationship Id="rId15" Type="http://schemas.openxmlformats.org/officeDocument/2006/relationships/image" Target="media/image1.png"/><Relationship Id="rId16" Type="http://schemas.openxmlformats.org/officeDocument/2006/relationships/image" Target="media/image3.tif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E55236-290F-5043-A7A8-DE1727E096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2229</Words>
  <Characters>14046</Characters>
  <Application>Microsoft Macintosh Word</Application>
  <DocSecurity>0</DocSecurity>
  <Lines>117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16243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Balthasar Hofer</dc:creator>
  <cp:lastModifiedBy>Flurin Truebner</cp:lastModifiedBy>
  <cp:revision>24</cp:revision>
  <dcterms:created xsi:type="dcterms:W3CDTF">2016-10-11T19:14:00Z</dcterms:created>
  <dcterms:modified xsi:type="dcterms:W3CDTF">2016-10-11T21:38:00Z</dcterms:modified>
</cp:coreProperties>
</file>